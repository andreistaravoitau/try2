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mbria" w:cs="Cambria" w:eastAsia="Cambria" w:hAnsi="Cambria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Юз</w:t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1600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Серия “СВЯЗИ С ОБЩЕСТВЕННОСТЬЮ”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Helvetica Neue" w:cs="Helvetica Neue" w:eastAsia="Helvetica Neue" w:hAnsi="Helvetica Neue"/>
          <w:color w:val="535c69"/>
          <w:sz w:val="19"/>
          <w:szCs w:val="19"/>
          <w:highlight w:val="white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 </w:t>
        <w:br w:type="textWrapping"/>
        <w:t xml:space="preserve">КАК ЗАПОЛНИТЬ АНКЕТУ НА ПРЕМИЮ РАБОТОДАТЕЛЬ ГОДА ПО ВЕРСИИ FORBES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right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 26.02.24</w:t>
      </w:r>
    </w:p>
    <w:p w:rsidR="00000000" w:rsidDel="00000000" w:rsidP="00000000" w:rsidRDefault="00000000" w:rsidRPr="00000000" w14:paraId="00000006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РО6</w:t>
      </w:r>
    </w:p>
    <w:p w:rsidR="00000000" w:rsidDel="00000000" w:rsidP="00000000" w:rsidRDefault="00000000" w:rsidRPr="00000000" w14:paraId="00000007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Наша Компания ВБА будет участвовать в рейтинге работодатель года по версии FORBES. Для этого необходимо заполнить 100 анкет сотрудниками компании. Для удобства составлена инструкция по ответам, так как вопросы с подвохом.</w:t>
        <w:br w:type="textWrapping"/>
        <w:br w:type="textWrapping"/>
        <w:t xml:space="preserve">1. Необходимо перейти по ссылке </w:t>
      </w:r>
      <w:hyperlink r:id="rId7">
        <w:r w:rsidDel="00000000" w:rsidR="00000000" w:rsidRPr="00000000">
          <w:rPr>
            <w:rFonts w:ascii="Cambria" w:cs="Cambria" w:eastAsia="Cambria" w:hAnsi="Cambria"/>
            <w:color w:val="1155cc"/>
            <w:u w:val="single"/>
            <w:rtl w:val="0"/>
          </w:rPr>
          <w:t xml:space="preserve">https://form.typeform.com/to/k6t6DumV</w:t>
        </w:r>
      </w:hyperlink>
      <w:r w:rsidDel="00000000" w:rsidR="00000000" w:rsidRPr="00000000">
        <w:rPr>
          <w:rFonts w:ascii="Cambria" w:cs="Cambria" w:eastAsia="Cambria" w:hAnsi="Cambria"/>
          <w:rtl w:val="0"/>
        </w:rPr>
        <w:t xml:space="preserve"> и нажать старт</w:t>
      </w:r>
    </w:p>
    <w:p w:rsidR="00000000" w:rsidDel="00000000" w:rsidP="00000000" w:rsidRDefault="00000000" w:rsidRPr="00000000" w14:paraId="00000009">
      <w:pPr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2893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2.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1 пункте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, на вопрос  “В якій компанії ви працюєте?” выбираете “ІНША КОМПАНІЯ” 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327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3.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2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“Назва компанії” пишем “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Компанія ВБА”</w:t>
        <w:br w:type="textWrapping"/>
      </w:r>
      <w:r w:rsidDel="00000000" w:rsidR="00000000" w:rsidRPr="00000000">
        <w:rPr>
          <w:rFonts w:ascii="Cambria" w:cs="Cambria" w:eastAsia="Cambria" w:hAnsi="Cambria"/>
          <w:b w:val="1"/>
        </w:rPr>
        <w:drawing>
          <wp:inline distB="114300" distT="114300" distL="114300" distR="114300">
            <wp:extent cx="5734050" cy="1337171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23993" l="0" r="0" t="163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37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4. Далее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jc w:val="both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3 пункте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“Стать” выбираем свой пол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jc w:val="both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4 пункте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пишем возраст</w:t>
      </w:r>
    </w:p>
    <w:p w:rsidR="00000000" w:rsidDel="00000000" w:rsidP="00000000" w:rsidRDefault="00000000" w:rsidRPr="00000000" w14:paraId="0000000F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5.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анкеты  5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на вопрос “Яким чином ви працевлаштовані в компанії?” выбираем вариант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А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4050" cy="2642733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9078" l="0" r="0" t="846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2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6.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6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выбираете вариант сколько лет работаете в компании</w:t>
      </w:r>
    </w:p>
    <w:p w:rsidR="00000000" w:rsidDel="00000000" w:rsidP="00000000" w:rsidRDefault="00000000" w:rsidRPr="00000000" w14:paraId="00000011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7.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7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на  выбираете вариант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или С или D или E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на ваше усмотрение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: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4050" cy="3119892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7485" l="0" r="0" t="33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9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8.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8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на вопрос про график работы выбираете на каждый вопрос оценку, ставьте  4 и/или 5: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216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9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. В пункте 9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про условия работы выбираете на каждый вопрос оценку 4 и/или 5: 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8575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10.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 В пункте 10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про соц пакет выбираем несколько вариантов: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4050" cy="3311029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82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1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11.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11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выбираем все ТАК: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717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12.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12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выбираете на каждый вопрос ответ: 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42545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13. 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13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выбираем один из вариантов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или В или С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721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14.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14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выбираете один из вариантов по вашему мнению: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1877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15.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15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выбираем такие варианты: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835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jc w:val="both"/>
        <w:rPr>
          <w:ins w:author="Anonymous" w:id="0" w:date="2024-03-03T12:34:16Z"/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16.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16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напишите про помощь материалами для ЗСУ от компаний, помощь сотрудникам в трудных ситуациях, помощь больницам г. Днепр, помощь переселенцам, сотрудникам которые воюют и тд:</w:t>
        <w:br w:type="textWrapping"/>
      </w:r>
      <w:ins w:author="Anonymous" w:id="0" w:date="2024-03-03T12:34:16Z">
        <w:r w:rsidDel="00000000" w:rsidR="00000000" w:rsidRPr="00000000">
          <w:rPr>
            <w:rFonts w:ascii="Cambria" w:cs="Cambria" w:eastAsia="Cambria" w:hAnsi="Cambria"/>
            <w:rtl w:val="0"/>
          </w:rPr>
          <w:t xml:space="preserve">Фінансова допомога співробітникам та їхнім родичам у важких ситуаціях пов'язаних із здоров'ям</w:t>
        </w:r>
      </w:ins>
    </w:p>
    <w:p w:rsidR="00000000" w:rsidDel="00000000" w:rsidP="00000000" w:rsidRDefault="00000000" w:rsidRPr="00000000" w14:paraId="0000001B">
      <w:pPr>
        <w:ind w:left="0" w:firstLine="0"/>
        <w:jc w:val="both"/>
        <w:rPr>
          <w:rFonts w:ascii="Cambria" w:cs="Cambria" w:eastAsia="Cambria" w:hAnsi="Cambria"/>
        </w:rPr>
      </w:pPr>
      <w:del w:author="Anonymous" w:id="0" w:date="2024-03-03T12:34:16Z">
        <w:r w:rsidDel="00000000" w:rsidR="00000000" w:rsidRPr="00000000">
          <w:rPr>
            <w:rFonts w:ascii="Cambria" w:cs="Cambria" w:eastAsia="Cambria" w:hAnsi="Cambria"/>
          </w:rPr>
          <w:drawing>
            <wp:inline distB="114300" distT="114300" distL="114300" distR="114300">
              <wp:extent cx="5731200" cy="3886200"/>
              <wp:effectExtent b="0" l="0" r="0" t="0"/>
              <wp:docPr id="9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2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8862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del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17.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17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это ваше обучение еженедельно, внутреннее и внешнее, выбираете оценку 9 или 10: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7813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18.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В пункте 18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напишите несколько преимуществ работы в компании</w:t>
      </w:r>
      <w:r w:rsidDel="00000000" w:rsidR="00000000" w:rsidRPr="00000000">
        <w:rPr>
          <w:rFonts w:ascii="Cambria" w:cs="Cambria" w:eastAsia="Cambria" w:hAnsi="Cambria"/>
          <w:i w:val="1"/>
          <w:rtl w:val="0"/>
        </w:rPr>
        <w:t xml:space="preserve"> (4 -х дневка, удаленка, спорт оплачиваемый, обучения и тд)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18542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19.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 В пункте 19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поставьте оценку насколько вы готовы рекомендовать компанию, </w:t>
      </w: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ставьте 9 или 10 баллов: 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21971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20. После того как ответ отправится пришлите скриншот с подтверждением к задаче в битрикс:</w:t>
        <w:br w:type="textWrapping"/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3938588" cy="2518864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518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rtl w:val="0"/>
        </w:rPr>
        <w:br w:type="textWrapping"/>
        <w:t xml:space="preserve">Пример</w:t>
      </w: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1200" cy="33655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Спасибо за ваше время и ответы! Верим, что мы победим в рейтинге работодателей!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1.png"/><Relationship Id="rId21" Type="http://schemas.openxmlformats.org/officeDocument/2006/relationships/image" Target="media/image14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6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form.typeform.com/to/k6t6DumV" TargetMode="External"/><Relationship Id="rId8" Type="http://schemas.openxmlformats.org/officeDocument/2006/relationships/image" Target="media/image20.png"/><Relationship Id="rId11" Type="http://schemas.openxmlformats.org/officeDocument/2006/relationships/image" Target="media/image17.png"/><Relationship Id="rId10" Type="http://schemas.openxmlformats.org/officeDocument/2006/relationships/image" Target="media/image4.png"/><Relationship Id="rId13" Type="http://schemas.openxmlformats.org/officeDocument/2006/relationships/image" Target="media/image13.png"/><Relationship Id="rId12" Type="http://schemas.openxmlformats.org/officeDocument/2006/relationships/image" Target="media/image2.png"/><Relationship Id="rId15" Type="http://schemas.openxmlformats.org/officeDocument/2006/relationships/image" Target="media/image5.png"/><Relationship Id="rId14" Type="http://schemas.openxmlformats.org/officeDocument/2006/relationships/image" Target="media/image10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19" Type="http://schemas.openxmlformats.org/officeDocument/2006/relationships/image" Target="media/image16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