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284"/>
        </w:tabs>
        <w:spacing w:after="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114" name="image97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9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leader="none" w:pos="284"/>
        </w:tabs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284"/>
        </w:tabs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ИНСТРУКЦИИ ПО ВЫПОЛНЕНИЮ ДЕЙСТВИЙ НА ПОСТУ</w:t>
      </w:r>
    </w:p>
    <w:p w:rsidR="00000000" w:rsidDel="00000000" w:rsidP="00000000" w:rsidRDefault="00000000" w:rsidRPr="00000000" w14:paraId="00000004">
      <w:pPr>
        <w:tabs>
          <w:tab w:val="left" w:leader="none" w:pos="284"/>
        </w:tabs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284"/>
        </w:tabs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Реестр документов с ссылками на документ на гугл сайт с орг политиками</w:t>
      </w:r>
    </w:p>
    <w:p w:rsidR="00000000" w:rsidDel="00000000" w:rsidP="00000000" w:rsidRDefault="00000000" w:rsidRPr="00000000" w14:paraId="00000006">
      <w:pPr>
        <w:tabs>
          <w:tab w:val="left" w:leader="none" w:pos="284"/>
        </w:tabs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14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55"/>
        <w:gridCol w:w="9585"/>
        <w:tblGridChange w:id="0">
          <w:tblGrid>
            <w:gridCol w:w="555"/>
            <w:gridCol w:w="958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7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08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Ссылка на гугл сайт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A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7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8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9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0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1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5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2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6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3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4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hyperlink r:id="rId15">
              <w:r w:rsidDel="00000000" w:rsidR="00000000" w:rsidRPr="00000000">
                <w:rPr>
                  <w:color w:val="0000ee"/>
                  <w:u w:val="single"/>
                  <w:shd w:fill="auto" w:val="clear"/>
                  <w:rtl w:val="0"/>
                </w:rPr>
                <w:t xml:space="preserve">4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B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del w:author="Мария Исаева" w:id="0" w:date="2023-05-25T07:47:43Z">
              <w:r w:rsidDel="00000000" w:rsidR="00000000" w:rsidRPr="00000000">
                <w:fldChar w:fldCharType="begin"/>
              </w:r>
              <w:r w:rsidDel="00000000" w:rsidR="00000000" w:rsidRPr="00000000">
                <w:delInstrText xml:space="preserve">HYPERLINK "https://docs.google.com/spreadsheets/d/1e7I84itM66KHCCRc6WApmLzsP6BAbVpNYQBlS6f4zn4/edit#gid=0"</w:delInstrText>
              </w:r>
              <w:r w:rsidDel="00000000" w:rsidR="00000000" w:rsidRPr="00000000">
                <w:fldChar w:fldCharType="separate"/>
              </w:r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delText xml:space="preserve">5</w:delText>
              </w:r>
              <w:r w:rsidDel="00000000" w:rsidR="00000000" w:rsidRPr="00000000">
                <w:fldChar w:fldCharType="end"/>
              </w:r>
            </w:del>
            <w:ins w:author="Мария Исаева" w:id="0" w:date="2023-05-25T07:47:43Z">
              <w:del w:author="Валентина Дубина" w:id="2" w:date="2023-12-17T15:22:51Z">
                <w:r w:rsidDel="00000000" w:rsidR="00000000" w:rsidRPr="00000000">
                  <w:fldChar w:fldCharType="begin"/>
                </w:r>
                <w:r w:rsidDel="00000000" w:rsidR="00000000" w:rsidRPr="00000000">
                  <w:delInstrText xml:space="preserve">HYPERLINK "https://docs.google.com/spreadsheets/d/1mlY-nOp5kFbObJm0Gtd-IwsTwr1l9Yp33CSzLl3CNXo/edit#gid=0"</w:delInstrText>
                </w:r>
                <w:r w:rsidDel="00000000" w:rsidR="00000000" w:rsidRPr="00000000">
                  <w:fldChar w:fldCharType="separate"/>
                </w:r>
                <w:r w:rsidDel="00000000" w:rsidR="00000000" w:rsidRPr="00000000">
                  <w:rPr>
                    <w:rFonts w:ascii="Cambria" w:cs="Cambria" w:eastAsia="Cambria" w:hAnsi="Cambria"/>
                    <w:rtl w:val="0"/>
                    <w:rPrChange w:author="Мария Исаева" w:id="1" w:date="2023-05-25T07:47:43Z">
                      <w:rPr>
                        <w:color w:val="0000ee"/>
                        <w:u w:val="single"/>
                        <w:shd w:fill="auto" w:val="clear"/>
                      </w:rPr>
                    </w:rPrChange>
                  </w:rPr>
                  <w:delText xml:space="preserve">Проверочный список бухгалтера производства  ББ Европа</w:delText>
                </w:r>
                <w:r w:rsidDel="00000000" w:rsidR="00000000" w:rsidRPr="00000000">
                  <w:fldChar w:fldCharType="end"/>
                </w:r>
              </w:del>
            </w:ins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1D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16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2017-07-05 Инструкция По заполнению документов при отправке Биг Бегов Новой почтой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1F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17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2018-04-31 Инструкция Выплаты компенсаций по отпускам и больничным ВБА ПАК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1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18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2018-05-29 Инструкция Правила проведения и отгрузки документов товара 1С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3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19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2021-06-14 Инструкция Правило списания всех приобретений из фонда оборудования и маржи на производствах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0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2021_04_09 Инструкция по учету МБП компании в 1С Беги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7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1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выдаче заработной платы сотрудникам производства компании Биг Беги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9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2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9. Подборка материалов (инструкции по производству продукта поста)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B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3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№1 ”Оприходование товара на склад“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D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4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как утверждать приходные документы в программе Медок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2F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5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№2 “Перемещение товаров между складами”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1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6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№З ”Создание колекта документов на отгрузки готовой продукции в 1С"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3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7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№4 “ Проведение производств в 1С,частичное проведение,фонды и откаты,пайка бутылочного вкладыша.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5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8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формированию  заказов на приобретение с фонда МАРЖА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7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29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формированию документов на отгрузку готовой продукции  за границу.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0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6Инструкция печати Нового Плана производства и новых заказов на производство из плана для мастеров раскроя, пошива и упаковки.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B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1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внесению  нового сотрудника в программу 1С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D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2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 ПО РАБОТЕ С ЗАКАЗАМИ НА ПРИОБРЕТЕНИЕ С ФОНДА ОБОРОТНЫХ СРЕДСТВ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3F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3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  ПО ПОДКРЕПЛЕНИЮ   ДОКУМЕНТОВ ВОДИТЕЛЕЙ   К ТТН В ПРОГРАММЕ 1С (УПРАВЛЕНЧЕСКИЙ УЧЕТ)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.60791015625006" w:hRule="atLeast"/>
          <w:tblHeader w:val="0"/>
        </w:trPr>
        <w:tc>
          <w:tcPr/>
          <w:p w:rsidR="00000000" w:rsidDel="00000000" w:rsidP="00000000" w:rsidRDefault="00000000" w:rsidRPr="00000000" w14:paraId="00000041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4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ОТГРУЗКЕ ГОТОВОЙ ПРОДУКЦИИ СО СКЛАДА НОВОЙ  ПОЧТОЙ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5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Выплата заработной платы   через ФОП Семенов и наличных денег на производстве 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6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Инстукция по начислению ЗП производсву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7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Иструкция по выдаче зп производству в программе 1с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8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возвратам от покупателей готовой продукции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39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Инструкция по перепаковке биг-бегов с полиетиленовым вкладышем.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tabs>
                <w:tab w:val="left" w:leader="none" w:pos="284"/>
              </w:tabs>
              <w:spacing w:line="276" w:lineRule="auto"/>
              <w:jc w:val="both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hyperlink r:id="rId40">
              <w:r w:rsidDel="00000000" w:rsidR="00000000" w:rsidRPr="00000000">
                <w:rPr>
                  <w:rFonts w:ascii="Cambria" w:cs="Cambria" w:eastAsia="Cambria" w:hAnsi="Cambria"/>
                  <w:rtl w:val="0"/>
                  <w:rPrChange w:author="Мария Исаева" w:id="1" w:date="2023-05-25T07:47:43Z">
                    <w:rPr>
                      <w:color w:val="0000ee"/>
                      <w:u w:val="single"/>
                      <w:shd w:fill="auto" w:val="clear"/>
                    </w:rPr>
                  </w:rPrChange>
                </w:rPr>
                <w:t xml:space="preserve">Выплата заработной платы  и комиссий через ФОП Ефименко  и наличных денег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tabs>
          <w:tab w:val="left" w:leader="none" w:pos="284"/>
        </w:tabs>
        <w:spacing w:after="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tabs>
          <w:tab w:val="left" w:leader="none" w:pos="284"/>
        </w:tabs>
        <w:spacing w:after="46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0"/>
              <w:color w:val="ff0000"/>
              <w:sz w:val="40"/>
              <w:szCs w:val="40"/>
              <w:u w:val="single"/>
            </w:rPr>
          </w:rPrChange>
        </w:rPr>
      </w:pPr>
      <w:bookmarkStart w:colFirst="0" w:colLast="0" w:name="_5ai4d22z7g1r" w:id="0"/>
      <w:bookmarkEnd w:id="0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b w:val="0"/>
              <w:color w:val="ff0000"/>
              <w:sz w:val="40"/>
              <w:szCs w:val="40"/>
              <w:u w:val="single"/>
            </w:rPr>
          </w:rPrChange>
        </w:rPr>
        <w:t xml:space="preserve">Инструкция №1 ”Оприходование товара на склад“</w:t>
      </w:r>
    </w:p>
    <w:p w:rsidR="00000000" w:rsidDel="00000000" w:rsidP="00000000" w:rsidRDefault="00000000" w:rsidRPr="00000000" w14:paraId="00000052">
      <w:pPr>
        <w:tabs>
          <w:tab w:val="left" w:leader="none" w:pos="284"/>
        </w:tabs>
        <w:spacing w:after="124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 верхне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u w:val="single"/>
            </w:rPr>
          </w:rPrChange>
        </w:rPr>
        <w:t xml:space="preserve">й панел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 в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u w:val="single"/>
            </w:rPr>
          </w:rPrChange>
        </w:rPr>
        <w:t xml:space="preserve">1с нажимаем на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вкладку  «Закупки»</w:t>
      </w:r>
    </w:p>
    <w:p w:rsidR="00000000" w:rsidDel="00000000" w:rsidP="00000000" w:rsidRDefault="00000000" w:rsidRPr="00000000" w14:paraId="00000053">
      <w:pPr>
        <w:tabs>
          <w:tab w:val="left" w:leader="none" w:pos="284"/>
        </w:tabs>
        <w:spacing w:after="124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781675" cy="2200275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284"/>
        </w:tabs>
        <w:spacing w:after="6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этой вкладке нажимаем на пункт «Заказы поставщикам»:</w:t>
      </w:r>
    </w:p>
    <w:p w:rsidR="00000000" w:rsidDel="00000000" w:rsidP="00000000" w:rsidRDefault="00000000" w:rsidRPr="00000000" w14:paraId="00000055">
      <w:pPr>
        <w:tabs>
          <w:tab w:val="left" w:leader="none" w:pos="284"/>
        </w:tabs>
        <w:spacing w:after="6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772025" cy="295275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57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Копируем последний созданный в списке заказ кнопкой F9.</w:t>
      </w:r>
    </w:p>
    <w:p w:rsidR="00000000" w:rsidDel="00000000" w:rsidP="00000000" w:rsidRDefault="00000000" w:rsidRPr="00000000" w14:paraId="00000058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новом заказе редактируем, согласно приходной накладной, следующие пункты:</w:t>
      </w:r>
    </w:p>
    <w:p w:rsidR="00000000" w:rsidDel="00000000" w:rsidP="00000000" w:rsidRDefault="00000000" w:rsidRPr="00000000" w14:paraId="00000059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-дата (указываем дату приходной накладной)</w:t>
      </w:r>
    </w:p>
    <w:p w:rsidR="00000000" w:rsidDel="00000000" w:rsidP="00000000" w:rsidRDefault="00000000" w:rsidRPr="00000000" w14:paraId="0000005A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-время (ставим 5:00:00)</w:t>
      </w:r>
    </w:p>
    <w:p w:rsidR="00000000" w:rsidDel="00000000" w:rsidP="00000000" w:rsidRDefault="00000000" w:rsidRPr="00000000" w14:paraId="0000005B">
      <w:pPr>
        <w:tabs>
          <w:tab w:val="left" w:leader="none" w:pos="284"/>
        </w:tabs>
        <w:spacing w:after="24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-дата поступления (указываем дату приходной накладной)</w:t>
      </w:r>
    </w:p>
    <w:p w:rsidR="00000000" w:rsidDel="00000000" w:rsidP="00000000" w:rsidRDefault="00000000" w:rsidRPr="00000000" w14:paraId="0000005C">
      <w:pPr>
        <w:tabs>
          <w:tab w:val="left" w:leader="none" w:pos="284"/>
        </w:tabs>
        <w:spacing w:after="24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124200"/>
            <wp:effectExtent b="0" l="0" r="0" t="0"/>
            <wp:docPr id="8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-дата во вкладке дополнительно (внизу) (указываем дату приходной накладной)</w:t>
      </w:r>
    </w:p>
    <w:p w:rsidR="00000000" w:rsidDel="00000000" w:rsidP="00000000" w:rsidRDefault="00000000" w:rsidRPr="00000000" w14:paraId="0000005E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924300" cy="4876800"/>
            <wp:effectExtent b="0" l="0" r="0" t="0"/>
            <wp:docPr id="8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284"/>
        </w:tabs>
        <w:spacing w:after="30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-товар (вносим согласно приходной накладной).</w:t>
      </w:r>
    </w:p>
    <w:p w:rsidR="00000000" w:rsidDel="00000000" w:rsidP="00000000" w:rsidRDefault="00000000" w:rsidRPr="00000000" w14:paraId="00000060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Особое внимание нужно обратить на цену товара в приходной накладной,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u w:val="single"/>
            </w:rPr>
          </w:rPrChange>
        </w:rPr>
        <w:t xml:space="preserve">зачастую она указана без ндс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(20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vertAlign w:val="superscript"/>
            </w:rPr>
          </w:rPrChange>
        </w:rPr>
        <w:t xml:space="preserve">0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/0).</w:t>
      </w:r>
    </w:p>
    <w:p w:rsidR="00000000" w:rsidDel="00000000" w:rsidP="00000000" w:rsidRDefault="00000000" w:rsidRPr="00000000" w14:paraId="00000061">
      <w:pPr>
        <w:tabs>
          <w:tab w:val="left" w:leader="none" w:pos="284"/>
        </w:tabs>
        <w:spacing w:after="78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внесения всех товаров и цен проверяем общую сумму с НДС и отдельно НДС, они должны до копеек совпадать в 1с и в приходной накладной!</w:t>
      </w:r>
    </w:p>
    <w:p w:rsidR="00000000" w:rsidDel="00000000" w:rsidP="00000000" w:rsidRDefault="00000000" w:rsidRPr="00000000" w14:paraId="00000062">
      <w:pPr>
        <w:tabs>
          <w:tab w:val="left" w:leader="none" w:pos="284"/>
        </w:tabs>
        <w:spacing w:after="6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кнопку Провести:</w:t>
      </w:r>
    </w:p>
    <w:p w:rsidR="00000000" w:rsidDel="00000000" w:rsidP="00000000" w:rsidRDefault="00000000" w:rsidRPr="00000000" w14:paraId="00000063">
      <w:pPr>
        <w:tabs>
          <w:tab w:val="left" w:leader="none" w:pos="284"/>
        </w:tabs>
        <w:spacing w:after="6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610100" cy="1209675"/>
            <wp:effectExtent b="0" l="0" r="0" t="0"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284"/>
        </w:tabs>
        <w:spacing w:after="22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65">
      <w:pPr>
        <w:tabs>
          <w:tab w:val="left" w:leader="none" w:pos="284"/>
        </w:tabs>
        <w:spacing w:after="22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на основании созданного «Заказа поставщику» создаем «Приходную накладную»:</w:t>
      </w:r>
    </w:p>
    <w:p w:rsidR="00000000" w:rsidDel="00000000" w:rsidP="00000000" w:rsidRDefault="00000000" w:rsidRPr="00000000" w14:paraId="00000066">
      <w:pPr>
        <w:tabs>
          <w:tab w:val="left" w:leader="none" w:pos="284"/>
        </w:tabs>
        <w:spacing w:after="22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2319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68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новой «Приходной накладной» ставим дату прихода (такую же как и в бумажной накладной) и указываем время 05.05.00 и т.д. и указываем склад( Склад Сырья и материалов, МБП, Готовой  продукции)</w:t>
      </w:r>
    </w:p>
    <w:p w:rsidR="00000000" w:rsidDel="00000000" w:rsidP="00000000" w:rsidRDefault="00000000" w:rsidRPr="00000000" w14:paraId="00000069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2987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284"/>
        </w:tabs>
        <w:spacing w:after="240" w:before="240" w:line="276" w:lineRule="auto"/>
        <w:ind w:left="2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Сверяем суммы с бумажной накладной и в 1с!</w:t>
      </w:r>
    </w:p>
    <w:p w:rsidR="00000000" w:rsidDel="00000000" w:rsidP="00000000" w:rsidRDefault="00000000" w:rsidRPr="00000000" w14:paraId="0000006B">
      <w:pPr>
        <w:tabs>
          <w:tab w:val="left" w:leader="none" w:pos="284"/>
        </w:tabs>
        <w:spacing w:after="8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Во вкладке «Дополнительно» вносим номер приходной накладной, дату документа и дату планируемой оплаты:</w:t>
      </w:r>
    </w:p>
    <w:p w:rsidR="00000000" w:rsidDel="00000000" w:rsidP="00000000" w:rsidRDefault="00000000" w:rsidRPr="00000000" w14:paraId="0000006C">
      <w:pPr>
        <w:tabs>
          <w:tab w:val="left" w:leader="none" w:pos="284"/>
        </w:tabs>
        <w:spacing w:after="8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752600"/>
            <wp:effectExtent b="0" l="0" r="0" t="0"/>
            <wp:docPr id="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284"/>
        </w:tabs>
        <w:spacing w:after="10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      </w:t>
        <w:tab/>
      </w:r>
    </w:p>
    <w:p w:rsidR="00000000" w:rsidDel="00000000" w:rsidP="00000000" w:rsidRDefault="00000000" w:rsidRPr="00000000" w14:paraId="0000006E">
      <w:pPr>
        <w:tabs>
          <w:tab w:val="left" w:leader="none" w:pos="284"/>
        </w:tabs>
        <w:spacing w:after="18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Проводим приходную и на основании её ставим НО10 задачу (поставить сумму взаиморасчетов).</w:t>
      </w:r>
    </w:p>
    <w:p w:rsidR="00000000" w:rsidDel="00000000" w:rsidP="00000000" w:rsidRDefault="00000000" w:rsidRPr="00000000" w14:paraId="0000006F">
      <w:pPr>
        <w:tabs>
          <w:tab w:val="left" w:leader="none" w:pos="284"/>
        </w:tabs>
        <w:spacing w:after="180" w:line="276" w:lineRule="auto"/>
        <w:ind w:left="220" w:right="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7366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284"/>
        </w:tabs>
        <w:spacing w:after="0" w:line="276" w:lineRule="auto"/>
        <w:ind w:left="220" w:right="230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71">
      <w:pPr>
        <w:tabs>
          <w:tab w:val="left" w:leader="none" w:pos="284"/>
        </w:tabs>
        <w:spacing w:after="0" w:line="276" w:lineRule="auto"/>
        <w:ind w:left="220" w:right="230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72">
      <w:pPr>
        <w:tabs>
          <w:tab w:val="left" w:leader="none" w:pos="284"/>
        </w:tabs>
        <w:spacing w:after="0" w:line="276" w:lineRule="auto"/>
        <w:ind w:left="220" w:right="230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задаче указываем тему, исполнителя и время выполнения задачи:</w:t>
      </w:r>
    </w:p>
    <w:p w:rsidR="00000000" w:rsidDel="00000000" w:rsidP="00000000" w:rsidRDefault="00000000" w:rsidRPr="00000000" w14:paraId="00000073">
      <w:pPr>
        <w:tabs>
          <w:tab w:val="left" w:leader="none" w:pos="284"/>
        </w:tabs>
        <w:spacing w:after="0" w:line="276" w:lineRule="auto"/>
        <w:ind w:left="220" w:right="230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829175" cy="1628775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того, чтобы отправить задачу нажимаем «Начать и закрыть», Закрываем приходную и заказ поставщику. Приходная поставлена на приход.</w:t>
      </w:r>
    </w:p>
    <w:p w:rsidR="00000000" w:rsidDel="00000000" w:rsidP="00000000" w:rsidRDefault="00000000" w:rsidRPr="00000000" w14:paraId="00000075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Утверждение  Приходных накладных в программе « МЕДОК»</w:t>
      </w:r>
    </w:p>
    <w:p w:rsidR="00000000" w:rsidDel="00000000" w:rsidP="00000000" w:rsidRDefault="00000000" w:rsidRPr="00000000" w14:paraId="00000076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 удаленном рабочем столе нужно найти   программу:</w:t>
      </w:r>
    </w:p>
    <w:p w:rsidR="00000000" w:rsidDel="00000000" w:rsidP="00000000" w:rsidRDefault="00000000" w:rsidRPr="00000000" w14:paraId="00000077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648075" cy="38290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вводим пароль (выдает ИТ менеджер)</w:t>
      </w:r>
    </w:p>
    <w:p w:rsidR="00000000" w:rsidDel="00000000" w:rsidP="00000000" w:rsidRDefault="00000000" w:rsidRPr="00000000" w14:paraId="00000079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314825" cy="3962400"/>
            <wp:effectExtent b="0" l="0" r="0" t="0"/>
            <wp:docPr id="6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Кликаем на кнопку «Далі»-переходим в Реєстр  електронних документів</w:t>
      </w:r>
    </w:p>
    <w:p w:rsidR="00000000" w:rsidDel="00000000" w:rsidP="00000000" w:rsidRDefault="00000000" w:rsidRPr="00000000" w14:paraId="0000007B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759200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1369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733800"/>
            <wp:effectExtent b="0" l="0" r="0" t="0"/>
            <wp:docPr id="9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Устанавливаем дату,статус,тип и направление   нажимаем  «показати»</w:t>
      </w:r>
    </w:p>
    <w:p w:rsidR="00000000" w:rsidDel="00000000" w:rsidP="00000000" w:rsidRDefault="00000000" w:rsidRPr="00000000" w14:paraId="0000007F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2447925" cy="5524500"/>
            <wp:effectExtent b="0" l="0" r="0" t="0"/>
            <wp:docPr id="12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реестре формируются все приходные накладные ,нужно открыть накладную  и утвердить,  после того как материалы  приняты на склад.</w:t>
      </w:r>
    </w:p>
    <w:p w:rsidR="00000000" w:rsidDel="00000000" w:rsidP="00000000" w:rsidRDefault="00000000" w:rsidRPr="00000000" w14:paraId="00000081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Для утверждения документа  нажимаем  - Наступні дії –Погодити документ и вводимо 3 раза  електронний  підпис (взяти у НО8) –після виконаних операцій документ погоджено .</w:t>
      </w:r>
    </w:p>
    <w:p w:rsidR="00000000" w:rsidDel="00000000" w:rsidP="00000000" w:rsidRDefault="00000000" w:rsidRPr="00000000" w14:paraId="00000082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5433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Та в реєстрі  статус документа «Затверджено»</w:t>
      </w:r>
    </w:p>
    <w:p w:rsidR="00000000" w:rsidDel="00000000" w:rsidP="00000000" w:rsidRDefault="00000000" w:rsidRPr="00000000" w14:paraId="00000084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981450" cy="2409825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tabs>
          <w:tab w:val="left" w:leader="none" w:pos="284"/>
        </w:tabs>
        <w:spacing w:after="20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  <w:u w:val="single"/>
            </w:rPr>
          </w:rPrChange>
        </w:rPr>
      </w:pPr>
      <w:bookmarkStart w:colFirst="0" w:colLast="0" w:name="_4cq36l7vhdug" w:id="1"/>
      <w:bookmarkEnd w:id="1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  <w:u w:val="single"/>
            </w:rPr>
          </w:rPrChange>
        </w:rPr>
        <w:t xml:space="preserve">Инструкция № 2 ”Перемещение товара между складами“</w:t>
      </w:r>
    </w:p>
    <w:p w:rsidR="00000000" w:rsidDel="00000000" w:rsidP="00000000" w:rsidRDefault="00000000" w:rsidRPr="00000000" w14:paraId="0000008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Заходим  в базе 1С  во вкладку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u w:val="single"/>
            </w:rPr>
          </w:rPrChange>
        </w:rPr>
        <w:t xml:space="preserve"> “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Производство”  выбираем перемещение запасов</w:t>
      </w:r>
    </w:p>
    <w:p w:rsidR="00000000" w:rsidDel="00000000" w:rsidP="00000000" w:rsidRDefault="00000000" w:rsidRPr="00000000" w14:paraId="0000008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257800" cy="2733675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копируем предыдущее перемещение исправляем данные которые нам нужны (Склад с которого перемещаем ,склад на который перемещаем ),вносим нужную номенклатуру и проводим перемещение.</w:t>
      </w:r>
    </w:p>
    <w:p w:rsidR="00000000" w:rsidDel="00000000" w:rsidP="00000000" w:rsidRDefault="00000000" w:rsidRPr="00000000" w14:paraId="0000008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3843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tabs>
          <w:tab w:val="left" w:leader="none" w:pos="284"/>
        </w:tabs>
        <w:spacing w:after="260" w:line="264" w:lineRule="auto"/>
        <w:ind w:left="2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</w:rPr>
          </w:rPrChange>
        </w:rPr>
      </w:pPr>
      <w:bookmarkStart w:colFirst="0" w:colLast="0" w:name="_8u42zlihlugo" w:id="2"/>
      <w:bookmarkEnd w:id="2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</w:rPr>
          </w:rPrChange>
        </w:rPr>
        <w:t xml:space="preserve">Инструкция №З ”Создание комплекта документов для отгрузок в 1с”</w:t>
      </w:r>
    </w:p>
    <w:p w:rsidR="00000000" w:rsidDel="00000000" w:rsidP="00000000" w:rsidRDefault="00000000" w:rsidRPr="00000000" w14:paraId="0000008C">
      <w:pPr>
        <w:tabs>
          <w:tab w:val="left" w:leader="none" w:pos="284"/>
        </w:tabs>
        <w:spacing w:after="240" w:before="240" w:line="276" w:lineRule="auto"/>
        <w:ind w:left="2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Открываем (двойным щелчком мышки) полученное задание в 1с:</w:t>
      </w:r>
    </w:p>
    <w:p w:rsidR="00000000" w:rsidDel="00000000" w:rsidP="00000000" w:rsidRDefault="00000000" w:rsidRPr="00000000" w14:paraId="0000008D">
      <w:pPr>
        <w:tabs>
          <w:tab w:val="left" w:leader="none" w:pos="284"/>
        </w:tabs>
        <w:spacing w:after="240" w:before="240" w:line="276" w:lineRule="auto"/>
        <w:ind w:left="2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124200" cy="2962275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284"/>
        </w:tabs>
        <w:spacing w:after="240" w:before="240" w:line="276" w:lineRule="auto"/>
        <w:ind w:left="1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открытом задании нажимаем (одним кликом мышки) на прикрепленный «Заказ поставщика»:</w:t>
      </w:r>
    </w:p>
    <w:p w:rsidR="00000000" w:rsidDel="00000000" w:rsidP="00000000" w:rsidRDefault="00000000" w:rsidRPr="00000000" w14:paraId="0000008F">
      <w:pPr>
        <w:tabs>
          <w:tab w:val="left" w:leader="none" w:pos="284"/>
        </w:tabs>
        <w:spacing w:after="240" w:before="240" w:line="276" w:lineRule="auto"/>
        <w:ind w:left="1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219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284"/>
        </w:tabs>
        <w:spacing w:after="240" w:before="240" w:line="276" w:lineRule="auto"/>
        <w:ind w:left="10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«Заказе поставщика нажимаем на «Структуру подчиненности» и в ней кликаем по товарно-транспортной накладной:</w:t>
      </w:r>
    </w:p>
    <w:p w:rsidR="00000000" w:rsidDel="00000000" w:rsidP="00000000" w:rsidRDefault="00000000" w:rsidRPr="00000000" w14:paraId="00000091">
      <w:pPr>
        <w:tabs>
          <w:tab w:val="left" w:leader="none" w:pos="284"/>
        </w:tabs>
        <w:spacing w:after="240" w:before="240" w:line="276" w:lineRule="auto"/>
        <w:ind w:left="10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73050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3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4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5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6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7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8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99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Сверху кликаем по кнопке «Создать на основании» и выбираем «Расходная накладная»:</w:t>
      </w:r>
    </w:p>
    <w:p w:rsidR="00000000" w:rsidDel="00000000" w:rsidP="00000000" w:rsidRDefault="00000000" w:rsidRPr="00000000" w14:paraId="0000009A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3716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Расходную накладную формируем на 1 секунд позже времени указанного в ТТН!!!</w:t>
      </w:r>
    </w:p>
    <w:p w:rsidR="00000000" w:rsidDel="00000000" w:rsidP="00000000" w:rsidRDefault="00000000" w:rsidRPr="00000000" w14:paraId="0000009C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149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закладке «Печать» заполняем поле «Представитель организации» (Ф.И.О) действующего директора.</w:t>
      </w:r>
    </w:p>
    <w:p w:rsidR="00000000" w:rsidDel="00000000" w:rsidP="00000000" w:rsidRDefault="00000000" w:rsidRPr="00000000" w14:paraId="0000009E">
      <w:pPr>
        <w:tabs>
          <w:tab w:val="left" w:leader="none" w:pos="284"/>
        </w:tabs>
        <w:spacing w:after="240" w:before="240" w:line="276" w:lineRule="auto"/>
        <w:ind w:left="8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882900"/>
            <wp:effectExtent b="0" l="0" r="0" t="0"/>
            <wp:docPr id="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                           </w:t>
        <w:tab/>
      </w:r>
    </w:p>
    <w:p w:rsidR="00000000" w:rsidDel="00000000" w:rsidP="00000000" w:rsidRDefault="00000000" w:rsidRPr="00000000" w14:paraId="000000A0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сохраняем Расходную накладную (не проводим!!! так как на момент создания РН готовая продукция может не находиться на складе в 1С).</w:t>
      </w:r>
    </w:p>
    <w:p w:rsidR="00000000" w:rsidDel="00000000" w:rsidP="00000000" w:rsidRDefault="00000000" w:rsidRPr="00000000" w14:paraId="000000A1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2987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Закрываем РН и на основании ТТН создаем комлект документов :</w:t>
      </w:r>
    </w:p>
    <w:p w:rsidR="00000000" w:rsidDel="00000000" w:rsidP="00000000" w:rsidRDefault="00000000" w:rsidRPr="00000000" w14:paraId="000000A3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460500"/>
            <wp:effectExtent b="0" l="0" r="0" t="0"/>
            <wp:docPr id="11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При создании комлекта документов на отгрузку готовой продукции  нажимаем на галочку «Добавить в список счета на оплату»</w:t>
      </w:r>
    </w:p>
    <w:p w:rsidR="00000000" w:rsidDel="00000000" w:rsidP="00000000" w:rsidRDefault="00000000" w:rsidRPr="00000000" w14:paraId="000000A5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159000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нажимаем на «Заполнить», при заполнении, автоматически подтягиваются Счет и ТТН,а  Расходную накладную нужно подтянуть из списка. Нажимаем кнопку «Добавить и выбираем нужную РН.</w:t>
      </w:r>
    </w:p>
    <w:p w:rsidR="00000000" w:rsidDel="00000000" w:rsidP="00000000" w:rsidRDefault="00000000" w:rsidRPr="00000000" w14:paraId="000000A7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540000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768600"/>
            <wp:effectExtent b="0" l="0" r="0" t="0"/>
            <wp:docPr id="9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Сохраняем созданный колект документов и выводим документы на печать:</w:t>
      </w:r>
    </w:p>
    <w:p w:rsidR="00000000" w:rsidDel="00000000" w:rsidP="00000000" w:rsidRDefault="00000000" w:rsidRPr="00000000" w14:paraId="000000AA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6002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Печатаем комлект документов  Счет 1шт,Расходных  накладных  2 шт,ТТН 4 шт,за исключеним отгрузки  (Новой почтой,САТом,Деливери и другими курьерскими доставками) в таком случае ТТН из комлекта удаляем  и печатаем  Счет 1шт и РН 2шт.</w:t>
      </w:r>
    </w:p>
    <w:p w:rsidR="00000000" w:rsidDel="00000000" w:rsidP="00000000" w:rsidRDefault="00000000" w:rsidRPr="00000000" w14:paraId="000000AC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Счет печатаем 1шт:</w:t>
      </w:r>
    </w:p>
    <w:p w:rsidR="00000000" w:rsidDel="00000000" w:rsidP="00000000" w:rsidRDefault="00000000" w:rsidRPr="00000000" w14:paraId="000000AD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31877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печатаем расходные накладные 2 шт</w:t>
      </w:r>
    </w:p>
    <w:p w:rsidR="00000000" w:rsidDel="00000000" w:rsidP="00000000" w:rsidRDefault="00000000" w:rsidRPr="00000000" w14:paraId="000000AF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4203700"/>
            <wp:effectExtent b="0" l="0" r="0" t="0"/>
            <wp:docPr id="5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284"/>
        </w:tabs>
        <w:spacing w:after="760" w:line="276" w:lineRule="auto"/>
        <w:ind w:left="20" w:righ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При печати ТТН сверху окна нажимаем на значок принтера:</w:t>
      </w:r>
    </w:p>
    <w:p w:rsidR="00000000" w:rsidDel="00000000" w:rsidP="00000000" w:rsidRDefault="00000000" w:rsidRPr="00000000" w14:paraId="000000B1">
      <w:pPr>
        <w:tabs>
          <w:tab w:val="left" w:leader="none" w:pos="284"/>
        </w:tabs>
        <w:spacing w:after="240" w:before="240" w:line="276" w:lineRule="auto"/>
        <w:ind w:left="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Товарно-транспортных накладных всегда печатаем 4 экземпляра (двухстороняя печать!)Сначала печатаем 4шт первой стороны.</w:t>
      </w:r>
    </w:p>
    <w:p w:rsidR="00000000" w:rsidDel="00000000" w:rsidP="00000000" w:rsidRDefault="00000000" w:rsidRPr="00000000" w14:paraId="000000B2">
      <w:pPr>
        <w:tabs>
          <w:tab w:val="left" w:leader="none" w:pos="284"/>
        </w:tabs>
        <w:spacing w:after="240" w:before="240" w:line="276" w:lineRule="auto"/>
        <w:ind w:left="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открытом окне выбираем «Число копий» 4, в окне «Страницы» ставим 1.,затем печатаем вторую сторону «Число копий» 4, в окне «Страницы» ставим 2  Нажимаем печать:</w:t>
      </w:r>
    </w:p>
    <w:p w:rsidR="00000000" w:rsidDel="00000000" w:rsidP="00000000" w:rsidRDefault="00000000" w:rsidRPr="00000000" w14:paraId="000000B3">
      <w:pPr>
        <w:tabs>
          <w:tab w:val="left" w:leader="none" w:pos="284"/>
        </w:tabs>
        <w:spacing w:after="240" w:before="240" w:line="276" w:lineRule="auto"/>
        <w:ind w:left="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981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284"/>
        </w:tabs>
        <w:spacing w:after="420" w:line="256.8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того как комлект документов распечатан ставим подписи и печати  в Счете ,РН и ТТН, затем  скрепляем документы  в зависимости какая отгрузка (Доставляем клиенту мы, Самовывоз или Курьерская доставка ) :</w:t>
      </w:r>
    </w:p>
    <w:p w:rsidR="00000000" w:rsidDel="00000000" w:rsidP="00000000" w:rsidRDefault="00000000" w:rsidRPr="00000000" w14:paraId="000000B5">
      <w:pPr>
        <w:tabs>
          <w:tab w:val="left" w:leader="none" w:pos="284"/>
        </w:tabs>
        <w:spacing w:after="420" w:line="256.8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-В случае когда доставляем мы : счет 1 шт , РН 1шт и ТТН  1шт, а под стикер подкрепляем 1 шт РН и 3шт ТТН;</w:t>
      </w:r>
    </w:p>
    <w:p w:rsidR="00000000" w:rsidDel="00000000" w:rsidP="00000000" w:rsidRDefault="00000000" w:rsidRPr="00000000" w14:paraId="000000B6">
      <w:pPr>
        <w:tabs>
          <w:tab w:val="left" w:leader="none" w:pos="284"/>
        </w:tabs>
        <w:spacing w:after="420" w:line="256.8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 в случае самовывоза :  счет   1 шт,  РН 1шт и ТТН   3шт, а под стикер подкрепляем 1 шт РН и 1шт ТТН;</w:t>
      </w:r>
    </w:p>
    <w:p w:rsidR="00000000" w:rsidDel="00000000" w:rsidP="00000000" w:rsidRDefault="00000000" w:rsidRPr="00000000" w14:paraId="000000B7">
      <w:pPr>
        <w:tabs>
          <w:tab w:val="left" w:leader="none" w:pos="284"/>
        </w:tabs>
        <w:spacing w:after="420" w:line="256.8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- в случае курьерской доставки (НП,САТ и т.д.)  : счет   1 шт,  РН 1,а под стикер 1РН.</w:t>
      </w:r>
    </w:p>
    <w:p w:rsidR="00000000" w:rsidDel="00000000" w:rsidP="00000000" w:rsidRDefault="00000000" w:rsidRPr="00000000" w14:paraId="000000B8">
      <w:pPr>
        <w:tabs>
          <w:tab w:val="left" w:leader="none" w:pos="284"/>
        </w:tabs>
        <w:spacing w:after="420" w:line="256.8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Документы вставляем в файл и передаем кладовщику.</w:t>
      </w:r>
    </w:p>
    <w:p w:rsidR="00000000" w:rsidDel="00000000" w:rsidP="00000000" w:rsidRDefault="00000000" w:rsidRPr="00000000" w14:paraId="000000B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tabs>
          <w:tab w:val="left" w:leader="none" w:pos="284"/>
        </w:tabs>
        <w:spacing w:after="260" w:line="264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</w:rPr>
          </w:rPrChange>
        </w:rPr>
      </w:pPr>
      <w:bookmarkStart w:colFirst="0" w:colLast="0" w:name="_62p3p3tu860w" w:id="3"/>
      <w:bookmarkEnd w:id="3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b w:val="0"/>
              <w:sz w:val="22"/>
              <w:szCs w:val="22"/>
            </w:rPr>
          </w:rPrChange>
        </w:rPr>
        <w:t xml:space="preserve"> </w:t>
      </w:r>
    </w:p>
    <w:p w:rsidR="00000000" w:rsidDel="00000000" w:rsidP="00000000" w:rsidRDefault="00000000" w:rsidRPr="00000000" w14:paraId="000000BB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leader="none" w:pos="284"/>
        </w:tabs>
        <w:spacing w:after="2540" w:line="276" w:lineRule="auto"/>
        <w:ind w:right="362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B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  <w:t xml:space="preserve">ИНСТРУКЦИЯ</w:t>
      </w:r>
    </w:p>
    <w:p w:rsidR="00000000" w:rsidDel="00000000" w:rsidP="00000000" w:rsidRDefault="00000000" w:rsidRPr="00000000" w14:paraId="000000C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  <w:t xml:space="preserve">По проведению производств в 1С .</w:t>
      </w:r>
    </w:p>
    <w:p w:rsidR="00000000" w:rsidDel="00000000" w:rsidP="00000000" w:rsidRDefault="00000000" w:rsidRPr="00000000" w14:paraId="000000C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Маршрутный лист – это документ включающий в себя информацию по заказу на производство (номенклатура , количество, виды материалов  и нормы их расхода),а также информацию по выполненным работам.</w:t>
      </w:r>
    </w:p>
    <w:p w:rsidR="00000000" w:rsidDel="00000000" w:rsidP="00000000" w:rsidRDefault="00000000" w:rsidRPr="00000000" w14:paraId="000000C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Маршрутный лист включает в себя следующую информацию:</w:t>
      </w:r>
    </w:p>
    <w:p w:rsidR="00000000" w:rsidDel="00000000" w:rsidP="00000000" w:rsidRDefault="00000000" w:rsidRPr="00000000" w14:paraId="000000C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Номер и дату заказа на производстве (ЗнП)</w:t>
      </w:r>
    </w:p>
    <w:p w:rsidR="00000000" w:rsidDel="00000000" w:rsidP="00000000" w:rsidRDefault="00000000" w:rsidRPr="00000000" w14:paraId="000000C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Название контрагента (Заказчика)</w:t>
      </w:r>
    </w:p>
    <w:p w:rsidR="00000000" w:rsidDel="00000000" w:rsidP="00000000" w:rsidRDefault="00000000" w:rsidRPr="00000000" w14:paraId="000000C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ФИО менеджера по продажам (ответственного за заказ)</w:t>
      </w:r>
    </w:p>
    <w:p w:rsidR="00000000" w:rsidDel="00000000" w:rsidP="00000000" w:rsidRDefault="00000000" w:rsidRPr="00000000" w14:paraId="000000C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Номенклатуру (бин-бега, вкладыша в полувагон)</w:t>
      </w:r>
    </w:p>
    <w:p w:rsidR="00000000" w:rsidDel="00000000" w:rsidP="00000000" w:rsidRDefault="00000000" w:rsidRPr="00000000" w14:paraId="000000C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Количество</w:t>
      </w:r>
    </w:p>
    <w:p w:rsidR="00000000" w:rsidDel="00000000" w:rsidP="00000000" w:rsidRDefault="00000000" w:rsidRPr="00000000" w14:paraId="000000C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Таблица с техническими характеристиками заказа (расмеры,плотность,доп.инфо)</w:t>
      </w:r>
    </w:p>
    <w:p w:rsidR="00000000" w:rsidDel="00000000" w:rsidP="00000000" w:rsidRDefault="00000000" w:rsidRPr="00000000" w14:paraId="000000C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Эскиз ( биг-бега, вкладша  в полувагон)</w:t>
      </w:r>
    </w:p>
    <w:p w:rsidR="00000000" w:rsidDel="00000000" w:rsidP="00000000" w:rsidRDefault="00000000" w:rsidRPr="00000000" w14:paraId="000000C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Таблица для заполнения данных по выполненным работам раскроя</w:t>
      </w:r>
    </w:p>
    <w:p w:rsidR="00000000" w:rsidDel="00000000" w:rsidP="00000000" w:rsidRDefault="00000000" w:rsidRPr="00000000" w14:paraId="000000C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Таблица для заполнения данных по выполненным работам пошива</w:t>
      </w:r>
    </w:p>
    <w:p w:rsidR="00000000" w:rsidDel="00000000" w:rsidP="00000000" w:rsidRDefault="00000000" w:rsidRPr="00000000" w14:paraId="000000C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Таблица для заполнения данных по выполненным работам упаковки</w:t>
      </w:r>
    </w:p>
    <w:p w:rsidR="00000000" w:rsidDel="00000000" w:rsidP="00000000" w:rsidRDefault="00000000" w:rsidRPr="00000000" w14:paraId="000000D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Пример Маршрутного листа :</w:t>
      </w:r>
    </w:p>
    <w:p w:rsidR="00000000" w:rsidDel="00000000" w:rsidP="00000000" w:rsidRDefault="00000000" w:rsidRPr="00000000" w14:paraId="000000D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(1 стр.-раскрой)</w:t>
      </w:r>
    </w:p>
    <w:p w:rsidR="00000000" w:rsidDel="00000000" w:rsidP="00000000" w:rsidRDefault="00000000" w:rsidRPr="00000000" w14:paraId="000000D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42037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(2стр.-пошив и упаковка)</w:t>
      </w:r>
    </w:p>
    <w:p w:rsidR="00000000" w:rsidDel="00000000" w:rsidP="00000000" w:rsidRDefault="00000000" w:rsidRPr="00000000" w14:paraId="000000D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42037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Информация по выполненным  производствам  вноситься  в 1 С на основании заказа на производство ( номер заказа на производство указан  на первой странице маршрутного листа):</w:t>
      </w:r>
    </w:p>
    <w:p w:rsidR="00000000" w:rsidDel="00000000" w:rsidP="00000000" w:rsidRDefault="00000000" w:rsidRPr="00000000" w14:paraId="000000D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1082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внесения данных по выполненным работам заходим в 1С ,нажимаем на вкладку «Производство» далее нажимаем на «Заказы на производство».</w:t>
      </w:r>
    </w:p>
    <w:p w:rsidR="00000000" w:rsidDel="00000000" w:rsidP="00000000" w:rsidRDefault="00000000" w:rsidRPr="00000000" w14:paraId="000000D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524375" cy="2362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D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списке находим нужный заказ по номеру.</w:t>
      </w:r>
    </w:p>
    <w:p w:rsidR="00000000" w:rsidDel="00000000" w:rsidP="00000000" w:rsidRDefault="00000000" w:rsidRPr="00000000" w14:paraId="000000D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1844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Открываем заказ и создаем на основании  него документ «Производство»:</w:t>
      </w:r>
    </w:p>
    <w:p w:rsidR="00000000" w:rsidDel="00000000" w:rsidP="00000000" w:rsidRDefault="00000000" w:rsidRPr="00000000" w14:paraId="000000D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8890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документе «Производство» выбираем склад, в строках «Получатель» и  Списать из»</w:t>
      </w:r>
    </w:p>
    <w:p w:rsidR="00000000" w:rsidDel="00000000" w:rsidP="00000000" w:rsidRDefault="00000000" w:rsidRPr="00000000" w14:paraId="000000D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Выбираем соответствующие  склады:</w:t>
      </w:r>
    </w:p>
    <w:p w:rsidR="00000000" w:rsidDel="00000000" w:rsidP="00000000" w:rsidRDefault="00000000" w:rsidRPr="00000000" w14:paraId="000000E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строке «Получатель» -  Склад ГОТОВОЙ ПРОДУКЦИИ</w:t>
      </w:r>
    </w:p>
    <w:p w:rsidR="00000000" w:rsidDel="00000000" w:rsidP="00000000" w:rsidRDefault="00000000" w:rsidRPr="00000000" w14:paraId="000000E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строке «Списать из»- Склад СЫРЬЯ И МАТЕРИАЛОВ</w:t>
      </w:r>
    </w:p>
    <w:p w:rsidR="00000000" w:rsidDel="00000000" w:rsidP="00000000" w:rsidRDefault="00000000" w:rsidRPr="00000000" w14:paraId="000000E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Организация Пак Индустрия</w:t>
      </w:r>
    </w:p>
    <w:p w:rsidR="00000000" w:rsidDel="00000000" w:rsidP="00000000" w:rsidRDefault="00000000" w:rsidRPr="00000000" w14:paraId="000000E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Отдел Биг-Беги</w:t>
      </w:r>
    </w:p>
    <w:p w:rsidR="00000000" w:rsidDel="00000000" w:rsidP="00000000" w:rsidRDefault="00000000" w:rsidRPr="00000000" w14:paraId="000000E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590925" cy="1104900"/>
            <wp:effectExtent b="0" l="0" r="0" t="0"/>
            <wp:docPr id="10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комментариях пишем название контрагента ,номер заказа  и количество</w:t>
      </w:r>
    </w:p>
    <w:p w:rsidR="00000000" w:rsidDel="00000000" w:rsidP="00000000" w:rsidRDefault="00000000" w:rsidRPr="00000000" w14:paraId="000000E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1952625" cy="6096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заходим в табличные части,проверяем  соответствие номенклатуры и количества, выбираем спецификацию:</w:t>
      </w:r>
    </w:p>
    <w:p w:rsidR="00000000" w:rsidDel="00000000" w:rsidP="00000000" w:rsidRDefault="00000000" w:rsidRPr="00000000" w14:paraId="000000E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60960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заполняем по спецификации ( Все действия-Заполнить по спецификации)</w:t>
      </w:r>
    </w:p>
    <w:p w:rsidR="00000000" w:rsidDel="00000000" w:rsidP="00000000" w:rsidRDefault="00000000" w:rsidRPr="00000000" w14:paraId="000000E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1905000" cy="242887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«заполнения по спецификации»  в документ « Производство» автоматически  подтягиваются все расходуемые для этого заказа  материалы:</w:t>
      </w:r>
    </w:p>
    <w:p w:rsidR="00000000" w:rsidDel="00000000" w:rsidP="00000000" w:rsidRDefault="00000000" w:rsidRPr="00000000" w14:paraId="000000E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200400" cy="1838325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0E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ЕСЛИ МАТЕРИАЛЫ В ТАБЛИЦЕ горят КРАСНЫМ,ТО ЭТО ОЗНАЧАЕТ ЧТО МАТЕРИАЛОВ НА СКЛАДЕ НЕТ ,И ОНИ БЫЛИ ЗАМЕНЕНЫ ДРУГИМИ(обычно в маршрутном листе мастера указывают каким материалом заменяли ,если не указали, нужно уточнить у НО 11).</w:t>
      </w:r>
    </w:p>
    <w:p w:rsidR="00000000" w:rsidDel="00000000" w:rsidP="00000000" w:rsidRDefault="00000000" w:rsidRPr="00000000" w14:paraId="000000E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необходимо проверить расценки на работы:</w:t>
      </w:r>
    </w:p>
    <w:p w:rsidR="00000000" w:rsidDel="00000000" w:rsidP="00000000" w:rsidRDefault="00000000" w:rsidRPr="00000000" w14:paraId="000000F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7907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ЗАМЕТКА!!! На   работы произведенные в ночь расценка на 10 % больше . Например ПОШИВ 9,96,то ночной тариф (9,96*1,1=10,96) .Ночные работы выделяют мастера цветным маркером.</w:t>
      </w:r>
    </w:p>
    <w:p w:rsidR="00000000" w:rsidDel="00000000" w:rsidP="00000000" w:rsidRDefault="00000000" w:rsidRPr="00000000" w14:paraId="000000F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1С  есть ячейка «Ночная смена» при нажатии на эту ячейку  автоматически  рассчитывается ночной тариф ,главное проверить  дневную расценку.</w:t>
      </w:r>
    </w:p>
    <w:p w:rsidR="00000000" w:rsidDel="00000000" w:rsidP="00000000" w:rsidRDefault="00000000" w:rsidRPr="00000000" w14:paraId="000000F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3081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Если расценки не соответствуют утвержденным (таблица с расценками прилагается ),есть возможность поменять их вручную.</w:t>
      </w:r>
    </w:p>
    <w:p w:rsidR="00000000" w:rsidDel="00000000" w:rsidP="00000000" w:rsidRDefault="00000000" w:rsidRPr="00000000" w14:paraId="000000F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Еще есть одна работа «ПРЕСОВАНИЕ» мастера упаковки указывают  среднюю сумму от упакованных бегов согласно заказу вносим 1 шт и сумму указанную мастером  .ДАНУЮ РАБОТУ НУЖНО ЗАНОСИТЬ  ВРУЧНУЮ!!!</w:t>
      </w:r>
    </w:p>
    <w:p w:rsidR="00000000" w:rsidDel="00000000" w:rsidP="00000000" w:rsidRDefault="00000000" w:rsidRPr="00000000" w14:paraId="000000F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(согласно маршрутного листа) вносим всех сотрудников производства,которые были задействованы в изготовлении продукции ,а также указываем  количества произведенной ими продукции  по всем отделам( раскрой, пошив , упаковка, прессование. ). Дополнительные строки по работам копируем с помощью кнопки F9 или с помощью комбинации   FN+F9.</w:t>
      </w:r>
    </w:p>
    <w:p w:rsidR="00000000" w:rsidDel="00000000" w:rsidP="00000000" w:rsidRDefault="00000000" w:rsidRPr="00000000" w14:paraId="000000F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 внесения всех данных проверяем количества  в контрольной строке ( под таблицей):</w:t>
      </w:r>
    </w:p>
    <w:p w:rsidR="00000000" w:rsidDel="00000000" w:rsidP="00000000" w:rsidRDefault="00000000" w:rsidRPr="00000000" w14:paraId="000000F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781550" cy="200025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Расчет прессования производиться  следующим образом  нужно  расценку по упаковке  разделить на количество упаковщиков  и тогда мы получим  сумму зп прессовщика:</w:t>
      </w: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857500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Маршрутных листах  самостоятельно согласно таблицы нужно вписать заработную плату  сортировщиков и грузчиков . Все виды биг-бегов разделены на групы  по цветам согласно этой таблицы смотрим расценку .</w:t>
      </w: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676900" cy="39624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В файле с основными расценками разбиты все биг-беги по цветам.</w:t>
      </w:r>
    </w:p>
    <w:p w:rsidR="00000000" w:rsidDel="00000000" w:rsidP="00000000" w:rsidRDefault="00000000" w:rsidRPr="00000000" w14:paraId="000000F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Проводим производсво.</w:t>
      </w:r>
    </w:p>
    <w:p w:rsidR="00000000" w:rsidDel="00000000" w:rsidP="00000000" w:rsidRDefault="00000000" w:rsidRPr="00000000" w14:paraId="0000010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0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0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                           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Частичное проведение производств в 1С</w:t>
      </w:r>
    </w:p>
    <w:p w:rsidR="00000000" w:rsidDel="00000000" w:rsidP="00000000" w:rsidRDefault="00000000" w:rsidRPr="00000000" w14:paraId="0000010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Если есть необходимость в проведении производства частично,например провести раскрой на для закрытия периода по зп или проведение инвентаризации, для этого нам необходимо создавать производство с внесенными деталями биг-бега или вкладыша в полувагон.</w:t>
      </w:r>
    </w:p>
    <w:p w:rsidR="00000000" w:rsidDel="00000000" w:rsidP="00000000" w:rsidRDefault="00000000" w:rsidRPr="00000000" w14:paraId="0000010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проведения такого производства мы во вкладке «Продукция2» удаляем номенклатуру готового биг-бега или вкладыша в полувагон и вносим номенклатуру раскроенных  деталей , указываем необходимое количество, выбираем  количество по каждой детали, через « Все действия» производим «Заполнение по спецификации»:</w:t>
      </w:r>
    </w:p>
    <w:p w:rsidR="00000000" w:rsidDel="00000000" w:rsidP="00000000" w:rsidRDefault="00000000" w:rsidRPr="00000000" w14:paraId="0000010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8382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чего «подтягиваться» материалы:</w:t>
      </w:r>
    </w:p>
    <w:p w:rsidR="00000000" w:rsidDel="00000000" w:rsidP="00000000" w:rsidRDefault="00000000" w:rsidRPr="00000000" w14:paraId="0000010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676650" cy="140970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Вносим данные по сотрудникам и количеству :</w:t>
      </w:r>
    </w:p>
    <w:p w:rsidR="00000000" w:rsidDel="00000000" w:rsidP="00000000" w:rsidRDefault="00000000" w:rsidRPr="00000000" w14:paraId="0000010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235200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Проверяем расценки.</w:t>
      </w:r>
    </w:p>
    <w:p w:rsidR="00000000" w:rsidDel="00000000" w:rsidP="00000000" w:rsidRDefault="00000000" w:rsidRPr="00000000" w14:paraId="0000011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Проводим.</w:t>
      </w:r>
    </w:p>
    <w:p w:rsidR="00000000" w:rsidDel="00000000" w:rsidP="00000000" w:rsidRDefault="00000000" w:rsidRPr="00000000" w14:paraId="0000011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1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проведения производств по пошиву создаем производств, заходим в спецификацию готового</w:t>
      </w:r>
    </w:p>
    <w:p w:rsidR="00000000" w:rsidDel="00000000" w:rsidP="00000000" w:rsidRDefault="00000000" w:rsidRPr="00000000" w14:paraId="0000011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Биг –бега, копируем спецификацию пошитого биг-бега .</w:t>
      </w:r>
    </w:p>
    <w:p w:rsidR="00000000" w:rsidDel="00000000" w:rsidP="00000000" w:rsidRDefault="00000000" w:rsidRPr="00000000" w14:paraId="0000011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Спецификацию пошитого  биг-бега  копируем тут:</w:t>
      </w:r>
    </w:p>
    <w:p w:rsidR="00000000" w:rsidDel="00000000" w:rsidP="00000000" w:rsidRDefault="00000000" w:rsidRPr="00000000" w14:paraId="0000011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8763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на лупу  и в открытом окне копируем номенклатуру  пошитого биг-бега :</w:t>
      </w:r>
    </w:p>
    <w:p w:rsidR="00000000" w:rsidDel="00000000" w:rsidP="00000000" w:rsidRDefault="00000000" w:rsidRPr="00000000" w14:paraId="0000011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972050" cy="16383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Затем  удаляем спецификацию готового биг-бега и вносим  спецификацию пошитого биг-бега, выбираем спецификацию ,делаем  заполнение по спецификации.</w:t>
      </w:r>
    </w:p>
    <w:p w:rsidR="00000000" w:rsidDel="00000000" w:rsidP="00000000" w:rsidRDefault="00000000" w:rsidRPr="00000000" w14:paraId="0000011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заполнения по спецификации во вкладке «Продукция» подтянутся  материалы (ткань, стропа, тесьма  и т.п.), так как у нас уже есть раскроенные по этому  заказу детали,то эти материалы мы удаляем и ставим раскроенные детали</w:t>
      </w:r>
    </w:p>
    <w:p w:rsidR="00000000" w:rsidDel="00000000" w:rsidP="00000000" w:rsidRDefault="00000000" w:rsidRPr="00000000" w14:paraId="0000011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409950" cy="1400175"/>
            <wp:effectExtent b="0" l="0" r="0" t="0"/>
            <wp:docPr id="10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Во вкладке «Работы» удаляем строку « Раскрой» и вносим данные по сотрудникам и количеству в строки «Пошив». Не забываем проверять расценку на работы!</w:t>
      </w:r>
    </w:p>
    <w:p w:rsidR="00000000" w:rsidDel="00000000" w:rsidP="00000000" w:rsidRDefault="00000000" w:rsidRPr="00000000" w14:paraId="0000011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Аналогично можно провести работы только по упаковке ,при условии что  раскрой и пошив были предварительно  внесены в 1С.</w:t>
      </w:r>
    </w:p>
    <w:p w:rsidR="00000000" w:rsidDel="00000000" w:rsidP="00000000" w:rsidRDefault="00000000" w:rsidRPr="00000000" w14:paraId="0000011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Номенклатуру готового биг-бега  оставляем ,заполняем по спецификации ,в вкладке материалы удаляем ткань, стропу, (оставляем нить, тесьму, вкладыш!) вносим номенклатуру и количество пошитого биг-бега. Заполняем вкладку работы, удаляем строки по раскрою и пошиву,заполняем работы по упаковке.</w:t>
      </w:r>
    </w:p>
    <w:p w:rsidR="00000000" w:rsidDel="00000000" w:rsidP="00000000" w:rsidRDefault="00000000" w:rsidRPr="00000000" w14:paraId="0000011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Проводим производство.</w:t>
      </w:r>
    </w:p>
    <w:p w:rsidR="00000000" w:rsidDel="00000000" w:rsidP="00000000" w:rsidRDefault="00000000" w:rsidRPr="00000000" w14:paraId="0000011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ВАЖНО!!!!</w:t>
      </w:r>
    </w:p>
    <w:p w:rsidR="00000000" w:rsidDel="00000000" w:rsidP="00000000" w:rsidRDefault="00000000" w:rsidRPr="00000000" w14:paraId="0000012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Если при проведении производства не хватает материалов и производство не проводиться ,в следствии чего  справа открывается  окно с подробным описанием  о недостающих материалах  которые необходимо заменить ( если не указано  в МЛ 9 – уточнять у НО 11), то  дата  документа слетает! И выставляется текущая дата!!!  Что в дальнейшем может повлечь за собой проблему с проведением  расходных накладных!</w:t>
      </w:r>
    </w:p>
    <w:p w:rsidR="00000000" w:rsidDel="00000000" w:rsidP="00000000" w:rsidRDefault="00000000" w:rsidRPr="00000000" w14:paraId="0000012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2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Зачастую дата документа « Производсво» это дата упаковки!!</w:t>
      </w:r>
    </w:p>
    <w:p w:rsidR="00000000" w:rsidDel="00000000" w:rsidP="00000000" w:rsidRDefault="00000000" w:rsidRPr="00000000" w14:paraId="0000012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ПРОВЕДЕНИЕ  ПРОИЗВОДСТВ С РАБОТАМИ ПО ПАЙКЕ БУТЫЛОЧНОГО    ВКЛАДЫША </w:t>
      </w:r>
    </w:p>
    <w:p w:rsidR="00000000" w:rsidDel="00000000" w:rsidP="00000000" w:rsidRDefault="00000000" w:rsidRPr="00000000" w14:paraId="0000012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том случае если заказ на производство  с материалом бутылочного вкладыша то ответственный менеджер  в таблице по материалам указывает параметры вкладыша  и параметры пайки вкладыша:</w:t>
      </w:r>
    </w:p>
    <w:p w:rsidR="00000000" w:rsidDel="00000000" w:rsidP="00000000" w:rsidRDefault="00000000" w:rsidRPr="00000000" w14:paraId="0000012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0734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нужно у кладовщика взять данные по сотрудникам  которые выполняли работы по пайке вкладыша  ,отображенные  данные по работам смотрим в тетради:</w:t>
      </w:r>
    </w:p>
    <w:p w:rsidR="00000000" w:rsidDel="00000000" w:rsidP="00000000" w:rsidRDefault="00000000" w:rsidRPr="00000000" w14:paraId="0000012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2725" cy="5561648"/>
            <wp:effectExtent b="0" l="0" r="0" t="0"/>
            <wp:docPr id="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6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29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отображаем работы  по пайке бутылочного вкладыша в программе 1С  создаем производство :</w:t>
      </w:r>
    </w:p>
    <w:p w:rsidR="00000000" w:rsidDel="00000000" w:rsidP="00000000" w:rsidRDefault="00000000" w:rsidRPr="00000000" w14:paraId="0000012A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247900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При Заполнении  табличных частей производства указываем  номенклатуру  “ Бутылочного вкладыша”</w:t>
      </w:r>
    </w:p>
    <w:p w:rsidR="00000000" w:rsidDel="00000000" w:rsidP="00000000" w:rsidRDefault="00000000" w:rsidRPr="00000000" w14:paraId="0000012C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838825" cy="272415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графе материалы выбираем номенклатуру вкладыша с которого паяли бутылочный </w:t>
      </w:r>
    </w:p>
    <w:p w:rsidR="00000000" w:rsidDel="00000000" w:rsidP="00000000" w:rsidRDefault="00000000" w:rsidRPr="00000000" w14:paraId="0000012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162675" cy="1457325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заполнения номенклатуры и материалов  вносим данные по выполненным работам </w:t>
      </w:r>
    </w:p>
    <w:p w:rsidR="00000000" w:rsidDel="00000000" w:rsidP="00000000" w:rsidRDefault="00000000" w:rsidRPr="00000000" w14:paraId="0000013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017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Стоимость пайки 1 шт вкладыша  2,42 .</w:t>
      </w:r>
    </w:p>
    <w:p w:rsidR="00000000" w:rsidDel="00000000" w:rsidP="00000000" w:rsidRDefault="00000000" w:rsidRPr="00000000" w14:paraId="00000132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Проверяем все данные и проводим производство.</w:t>
      </w:r>
    </w:p>
    <w:p w:rsidR="00000000" w:rsidDel="00000000" w:rsidP="00000000" w:rsidRDefault="00000000" w:rsidRPr="00000000" w14:paraId="00000133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keepNext w:val="0"/>
        <w:keepLines w:val="0"/>
        <w:tabs>
          <w:tab w:val="left" w:leader="none" w:pos="284"/>
        </w:tabs>
        <w:spacing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46"/>
              <w:szCs w:val="46"/>
            </w:rPr>
          </w:rPrChange>
        </w:rPr>
      </w:pPr>
      <w:bookmarkStart w:colFirst="0" w:colLast="0" w:name="_576r327zelm5" w:id="4"/>
      <w:bookmarkEnd w:id="4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46"/>
              <w:szCs w:val="46"/>
            </w:rPr>
          </w:rPrChange>
        </w:rPr>
        <w:t xml:space="preserve">ФЛЕКСОПЕЧАТЬ, ОТКАТЫ, ФОНДЫ</w:t>
      </w:r>
    </w:p>
    <w:p w:rsidR="00000000" w:rsidDel="00000000" w:rsidP="00000000" w:rsidRDefault="00000000" w:rsidRPr="00000000" w14:paraId="0000013A">
      <w:pPr>
        <w:tabs>
          <w:tab w:val="left" w:leader="none" w:pos="284"/>
        </w:tabs>
        <w:spacing w:after="0" w:line="264" w:lineRule="auto"/>
        <w:ind w:left="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При проведении маршрутних листов обязательно необходимо обращать внимание на таблицу с техническими характеристиками, которая находится на 1м листе маршрутного листа сверху, слева:</w:t>
      </w:r>
    </w:p>
    <w:p w:rsidR="00000000" w:rsidDel="00000000" w:rsidP="00000000" w:rsidRDefault="00000000" w:rsidRPr="00000000" w14:paraId="0000013B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3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975"/>
        <w:gridCol w:w="2400"/>
        <w:tblGridChange w:id="0">
          <w:tblGrid>
            <w:gridCol w:w="3975"/>
            <w:gridCol w:w="2400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ш .вид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  <w:t xml:space="preserve">МКР4</w:t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(12 Размер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  <w:t xml:space="preserve">0-90-1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ПЕ; Плотность ткани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  <w:t xml:space="preserve">121)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134 Плотность дна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120</w:t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ПЕ, .аелрез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tabs>
                <w:tab w:val="left" w:leader="none" w:pos="284"/>
              </w:tabs>
              <w:spacing w:after="0" w:before="24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</w:rPr>
                </w:rPrChange>
              </w:rPr>
              <w:t xml:space="preserve"> 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  <w:t xml:space="preserve">ПБ.Выспта петли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25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137 Стропа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tabs>
                <w:tab w:val="left" w:leader="none" w:pos="284"/>
              </w:tabs>
              <w:spacing w:after="0" w:line="276" w:lineRule="auto"/>
              <w:ind w:left="1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20"/>
                    <w:szCs w:val="20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20"/>
                    <w:szCs w:val="20"/>
                  </w:rPr>
                </w:rPrChange>
              </w:rPr>
              <w:t xml:space="preserve">150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  <w:t xml:space="preserve">ПВ.Тип верха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фартук с пришитой тесьмой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  <w:t xml:space="preserve">ГЈЧ.Тип дна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глухое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tabs>
                <w:tab w:val="left" w:leader="none" w:pos="284"/>
              </w:tabs>
              <w:spacing w:after="0" w:line="276" w:lineRule="auto"/>
              <w:ind w:left="2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  <w:t xml:space="preserve">Ш.акладыш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4"/>
                    <w:szCs w:val="14"/>
                  </w:rPr>
                </w:rPrChange>
              </w:rPr>
              <w:t xml:space="preserve">1 B5D-35DD-BD первичный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tabs>
                <w:tab w:val="left" w:leader="none" w:pos="284"/>
              </w:tabs>
              <w:spacing w:after="0" w:line="276" w:lineRule="auto"/>
              <w:ind w:left="32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6"/>
                    <w:szCs w:val="16"/>
                  </w:rPr>
                </w:rPrChange>
              </w:rPr>
              <w:t xml:space="preserve">„Карман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нет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2"/>
                    <w:szCs w:val="12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2"/>
                    <w:szCs w:val="12"/>
                  </w:rPr>
                </w:rPrChange>
              </w:rPr>
              <w:t xml:space="preserve">1 2 .Лй ГОТИП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ПрилукиПластмасс (1 цвет -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1 :3.Способ прошивки углов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20"/>
                    <w:szCs w:val="20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20"/>
                    <w:szCs w:val="20"/>
                  </w:rPr>
                </w:rPrChange>
              </w:rPr>
              <w:t xml:space="preserve">ов ерлоепрямостр до низа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14. Этикетка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20.0" w:type="dxa"/>
              <w:bottom w:w="10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tabs>
                <w:tab w:val="left" w:leader="none" w:pos="284"/>
              </w:tabs>
              <w:spacing w:after="0" w:line="276" w:lineRule="auto"/>
              <w:ind w:left="140" w:firstLine="0"/>
              <w:rPr>
                <w:rFonts w:ascii="Cambria" w:cs="Cambria" w:eastAsia="Cambria" w:hAnsi="Cambria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  <w:rPrChange w:author="Мария Исаева" w:id="1" w:date="2023-05-25T07:47:43Z">
                  <w:rPr>
                    <w:rFonts w:ascii="Cambria" w:cs="Cambria" w:eastAsia="Cambria" w:hAnsi="Cambria"/>
                    <w:sz w:val="18"/>
                    <w:szCs w:val="18"/>
                  </w:rPr>
                </w:rPrChange>
              </w:rPr>
              <w:t xml:space="preserve">нет (ком - 12,00)</w:t>
            </w:r>
          </w:p>
        </w:tc>
      </w:tr>
    </w:tbl>
    <w:p w:rsidR="00000000" w:rsidDel="00000000" w:rsidP="00000000" w:rsidRDefault="00000000" w:rsidRPr="00000000" w14:paraId="00000158">
      <w:pPr>
        <w:tabs>
          <w:tab w:val="left" w:leader="none" w:pos="284"/>
        </w:tabs>
        <w:spacing w:after="0" w:line="264" w:lineRule="auto"/>
        <w:ind w:left="6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В строке 12.Логотип указывается наличие флексопечати на биг-беге, в строке 14.Этикетка указывается размер отката на единицу произведенной продукции.</w:t>
      </w:r>
    </w:p>
    <w:p w:rsidR="00000000" w:rsidDel="00000000" w:rsidP="00000000" w:rsidRDefault="00000000" w:rsidRPr="00000000" w14:paraId="00000159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Стоимость 1 офлексованной единицы для каждого из сотрудников (на Флексографе всегда работает 2 человека одновременно!) составляет 0,46грн, если заказ на 1000шт, то каждому из сотрудников начисляется 1000шт*0,42грн=460 грн.</w:t>
      </w:r>
    </w:p>
    <w:p w:rsidR="00000000" w:rsidDel="00000000" w:rsidP="00000000" w:rsidRDefault="00000000" w:rsidRPr="00000000" w14:paraId="0000015A">
      <w:pPr>
        <w:tabs>
          <w:tab w:val="left" w:leader="none" w:pos="284"/>
        </w:tabs>
        <w:spacing w:after="300" w:line="264" w:lineRule="auto"/>
        <w:ind w:left="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Откат есть не во всех заказах, размер отката всегда индивидуальный.</w:t>
      </w:r>
    </w:p>
    <w:p w:rsidR="00000000" w:rsidDel="00000000" w:rsidP="00000000" w:rsidRDefault="00000000" w:rsidRPr="00000000" w14:paraId="0000015B">
      <w:pPr>
        <w:tabs>
          <w:tab w:val="left" w:leader="none" w:pos="284"/>
        </w:tabs>
        <w:spacing w:after="240" w:line="252.00000000000003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  <w:t xml:space="preserve">Фонд возврата кредита =3,50 грн/шт. вне зависимости от того 1 или 2у стороння печать.</w:t>
      </w:r>
    </w:p>
    <w:p w:rsidR="00000000" w:rsidDel="00000000" w:rsidP="00000000" w:rsidRDefault="00000000" w:rsidRPr="00000000" w14:paraId="0000015C">
      <w:pPr>
        <w:tabs>
          <w:tab w:val="left" w:leader="none" w:pos="284"/>
        </w:tabs>
        <w:spacing w:after="0" w:line="264" w:lineRule="auto"/>
        <w:ind w:left="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На примере в маршрутном листе это выглядит следующим образом:</w:t>
      </w:r>
    </w:p>
    <w:p w:rsidR="00000000" w:rsidDel="00000000" w:rsidP="00000000" w:rsidRDefault="00000000" w:rsidRPr="00000000" w14:paraId="0000015D">
      <w:pPr>
        <w:tabs>
          <w:tab w:val="left" w:leader="none" w:pos="284"/>
        </w:tabs>
        <w:spacing w:after="180" w:line="252.00000000000003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16"/>
              <w:szCs w:val="1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16"/>
              <w:szCs w:val="16"/>
            </w:rPr>
          </w:rPrChange>
        </w:rPr>
        <w:t xml:space="preserve">Работы (15)</w:t>
      </w:r>
    </w:p>
    <w:p w:rsidR="00000000" w:rsidDel="00000000" w:rsidP="00000000" w:rsidRDefault="00000000" w:rsidRPr="00000000" w14:paraId="0000015E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drawing>
          <wp:inline distB="114300" distT="114300" distL="114300" distR="114300">
            <wp:extent cx="5029200" cy="283845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leader="none" w:pos="284"/>
        </w:tabs>
        <w:spacing w:after="0" w:line="264" w:lineRule="auto"/>
        <w:ind w:left="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Шаповал+ 1 чел ( На Шаповала вносим работы за 2 человека)  —это наши флексопечатники.</w:t>
      </w:r>
    </w:p>
    <w:p w:rsidR="00000000" w:rsidDel="00000000" w:rsidP="00000000" w:rsidRDefault="00000000" w:rsidRPr="00000000" w14:paraId="00000160">
      <w:pPr>
        <w:tabs>
          <w:tab w:val="left" w:leader="none" w:pos="284"/>
        </w:tabs>
        <w:spacing w:after="0" w:line="264" w:lineRule="auto"/>
        <w:ind w:left="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sz w:val="2"/>
              <w:szCs w:val="2"/>
              <w:highlight w:val="black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sz w:val="24"/>
              <w:szCs w:val="24"/>
            </w:rPr>
          </w:rPrChange>
        </w:rPr>
        <w:t xml:space="preserve">Если заказ подразумевает флексопечать, то  от руки на каждом листе «маршрутки» пишем кто флексовал заказ, а так же если печать двусторонняя также указывает </w:t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sz w:val="2"/>
              <w:szCs w:val="2"/>
              <w:highlight w:val="black"/>
            </w:rPr>
          </w:rPrChange>
        </w:rPr>
        <w:t xml:space="preserve"> .</w:t>
      </w:r>
    </w:p>
    <w:p w:rsidR="00000000" w:rsidDel="00000000" w:rsidP="00000000" w:rsidRDefault="00000000" w:rsidRPr="00000000" w14:paraId="00000161">
      <w:pPr>
        <w:tabs>
          <w:tab w:val="left" w:leader="none" w:pos="284"/>
        </w:tabs>
        <w:spacing w:after="0" w:line="264" w:lineRule="auto"/>
        <w:ind w:left="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sz w:val="2"/>
              <w:szCs w:val="2"/>
              <w:highlight w:val="black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leader="none" w:pos="284"/>
        </w:tabs>
        <w:spacing w:after="320" w:line="252.00000000000003" w:lineRule="auto"/>
        <w:ind w:left="40" w:right="24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drawing>
          <wp:inline distB="114300" distT="114300" distL="114300" distR="114300">
            <wp:extent cx="5124450" cy="3267075"/>
            <wp:effectExtent b="0" l="0" r="0" t="0"/>
            <wp:docPr id="8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tabs>
          <w:tab w:val="left" w:leader="none" w:pos="284"/>
        </w:tabs>
        <w:spacing w:after="248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(тут одностороння печать)</w:t>
      </w:r>
    </w:p>
    <w:p w:rsidR="00000000" w:rsidDel="00000000" w:rsidP="00000000" w:rsidRDefault="00000000" w:rsidRPr="00000000" w14:paraId="00000164">
      <w:pPr>
        <w:tabs>
          <w:tab w:val="left" w:leader="none" w:pos="284"/>
        </w:tabs>
        <w:spacing w:after="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4"/>
              <w:szCs w:val="24"/>
            </w:rPr>
          </w:rPrChange>
        </w:rPr>
        <w:t xml:space="preserve">Если печать двустороняя, то количества по сотрудникам вносятся в 2 раза больше, т.е. если по заказу нужно отфлексовать 1000шт с 2х сторон, то вносим: Шаповал 4000 шт</w:t>
      </w:r>
    </w:p>
    <w:p w:rsidR="00000000" w:rsidDel="00000000" w:rsidP="00000000" w:rsidRDefault="00000000" w:rsidRPr="00000000" w14:paraId="00000165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  <w:t xml:space="preserve">( Если односторонняя печать то к-во *2, а в случае двухсторонней к-во*4)</w:t>
      </w:r>
    </w:p>
    <w:p w:rsidR="00000000" w:rsidDel="00000000" w:rsidP="00000000" w:rsidRDefault="00000000" w:rsidRPr="00000000" w14:paraId="00000166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  <w:t xml:space="preserve"> </w:t>
      </w:r>
    </w:p>
    <w:p w:rsidR="00000000" w:rsidDel="00000000" w:rsidP="00000000" w:rsidRDefault="00000000" w:rsidRPr="00000000" w14:paraId="00000167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sz w:val="26"/>
              <w:szCs w:val="26"/>
            </w:rPr>
          </w:rPrChange>
        </w:rPr>
        <w:t xml:space="preserve">Фонд остается 1000шт*З,50грн!!!</w:t>
      </w:r>
    </w:p>
    <w:p w:rsidR="00000000" w:rsidDel="00000000" w:rsidP="00000000" w:rsidRDefault="00000000" w:rsidRPr="00000000" w14:paraId="00000168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40"/>
              <w:szCs w:val="40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40"/>
              <w:szCs w:val="40"/>
            </w:rPr>
          </w:rPrChange>
        </w:rPr>
        <w:t xml:space="preserve">По откатам выбираем Контрагента</w:t>
      </w:r>
    </w:p>
    <w:p w:rsidR="00000000" w:rsidDel="00000000" w:rsidP="00000000" w:rsidRDefault="00000000" w:rsidRPr="00000000" w14:paraId="00000169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  <w:t xml:space="preserve">Менеджера отмечают  каким образом производим откат </w:t>
      </w:r>
    </w:p>
    <w:p w:rsidR="00000000" w:rsidDel="00000000" w:rsidP="00000000" w:rsidRDefault="00000000" w:rsidRPr="00000000" w14:paraId="0000016A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  <w:t xml:space="preserve">на карту или наличный расчет.</w:t>
      </w:r>
    </w:p>
    <w:p w:rsidR="00000000" w:rsidDel="00000000" w:rsidP="00000000" w:rsidRDefault="00000000" w:rsidRPr="00000000" w14:paraId="0000016B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40"/>
              <w:szCs w:val="40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40"/>
              <w:szCs w:val="40"/>
            </w:rPr>
          </w:rPrChange>
        </w:rPr>
        <w:drawing>
          <wp:inline distB="114300" distT="114300" distL="114300" distR="114300">
            <wp:extent cx="3962400" cy="16383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  <w:t xml:space="preserve">по менеджерам:</w:t>
      </w:r>
    </w:p>
    <w:p w:rsidR="00000000" w:rsidDel="00000000" w:rsidP="00000000" w:rsidRDefault="00000000" w:rsidRPr="00000000" w14:paraId="0000016D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  <w:drawing>
          <wp:inline distB="114300" distT="114300" distL="114300" distR="114300">
            <wp:extent cx="5076825" cy="35718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leader="none" w:pos="284"/>
        </w:tabs>
        <w:spacing w:after="4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чей заказ -мы смотрим на 1 м листе «маршрутки» сверху:</w:t>
      </w:r>
    </w:p>
    <w:p w:rsidR="00000000" w:rsidDel="00000000" w:rsidP="00000000" w:rsidRDefault="00000000" w:rsidRPr="00000000" w14:paraId="0000016F">
      <w:pPr>
        <w:pStyle w:val="Heading2"/>
        <w:keepNext w:val="0"/>
        <w:keepLines w:val="0"/>
        <w:tabs>
          <w:tab w:val="left" w:leader="none" w:pos="284"/>
        </w:tabs>
        <w:spacing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sz w:val="34"/>
              <w:szCs w:val="34"/>
            </w:rPr>
          </w:rPrChange>
        </w:rPr>
      </w:pPr>
      <w:bookmarkStart w:colFirst="0" w:colLast="0" w:name="_rgiuh4wbkd8s" w:id="5"/>
      <w:bookmarkEnd w:id="5"/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sz w:val="34"/>
              <w:szCs w:val="34"/>
            </w:rPr>
          </w:rPrChange>
        </w:rPr>
        <w:t xml:space="preserve">Маршрутный лист</w:t>
      </w:r>
    </w:p>
    <w:p w:rsidR="00000000" w:rsidDel="00000000" w:rsidP="00000000" w:rsidRDefault="00000000" w:rsidRPr="00000000" w14:paraId="00000170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  <w:drawing>
          <wp:inline distB="114300" distT="114300" distL="114300" distR="114300">
            <wp:extent cx="6565800" cy="87503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875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  <w:t xml:space="preserve">Менеджера отмечают  каким образом производим откат </w:t>
      </w:r>
    </w:p>
    <w:p w:rsidR="00000000" w:rsidDel="00000000" w:rsidP="00000000" w:rsidRDefault="00000000" w:rsidRPr="00000000" w14:paraId="00000172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  <w:t xml:space="preserve">на карту или наличный расчет. В случае наличного расчета  в ячейке  “организация” , в разделе “ ФОНДЫ /ОТКАТЫ”, выбираем “Войченко 2” ,а в случае оплаты на карту “ СЕМЕНОВ К. О.  ФО-П”.</w:t>
      </w:r>
    </w:p>
    <w:p w:rsidR="00000000" w:rsidDel="00000000" w:rsidP="00000000" w:rsidRDefault="00000000" w:rsidRPr="00000000" w14:paraId="00000173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8"/>
              <w:szCs w:val="28"/>
            </w:rPr>
          </w:rPrChange>
        </w:rPr>
        <w:drawing>
          <wp:inline distB="114300" distT="114300" distL="114300" distR="114300">
            <wp:extent cx="6565800" cy="19304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leader="none" w:pos="284"/>
        </w:tabs>
        <w:spacing w:after="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  <w:t xml:space="preserve">Так же НЕ ЗАБЫВАЕМ при наличии флексопечати учитывать расход краски и растворителя.</w:t>
      </w:r>
    </w:p>
    <w:p w:rsidR="00000000" w:rsidDel="00000000" w:rsidP="00000000" w:rsidRDefault="00000000" w:rsidRPr="00000000" w14:paraId="00000176">
      <w:pPr>
        <w:tabs>
          <w:tab w:val="left" w:leader="none" w:pos="284"/>
        </w:tabs>
        <w:spacing w:after="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Расход на один биг-бег:</w:t>
      </w:r>
    </w:p>
    <w:p w:rsidR="00000000" w:rsidDel="00000000" w:rsidP="00000000" w:rsidRDefault="00000000" w:rsidRPr="00000000" w14:paraId="00000177">
      <w:pPr>
        <w:tabs>
          <w:tab w:val="left" w:leader="none" w:pos="284"/>
        </w:tabs>
        <w:spacing w:after="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-краски 0,003 кг</w:t>
      </w:r>
    </w:p>
    <w:p w:rsidR="00000000" w:rsidDel="00000000" w:rsidP="00000000" w:rsidRDefault="00000000" w:rsidRPr="00000000" w14:paraId="00000178">
      <w:pPr>
        <w:tabs>
          <w:tab w:val="left" w:leader="none" w:pos="284"/>
        </w:tabs>
        <w:spacing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-растворителя 0,004 кг</w:t>
      </w:r>
    </w:p>
    <w:p w:rsidR="00000000" w:rsidDel="00000000" w:rsidP="00000000" w:rsidRDefault="00000000" w:rsidRPr="00000000" w14:paraId="00000179">
      <w:pPr>
        <w:tabs>
          <w:tab w:val="left" w:leader="none" w:pos="284"/>
        </w:tabs>
        <w:spacing w:after="24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т.е. на 1 односторонних отфлексованных бегов расходуем .3кг краски и  4 кг растворителя, если печать двустороняя, то в 2 раза больше, т.е. 6 кг краски и 8 кг растворителя.</w:t>
      </w:r>
    </w:p>
    <w:p w:rsidR="00000000" w:rsidDel="00000000" w:rsidP="00000000" w:rsidRDefault="00000000" w:rsidRPr="00000000" w14:paraId="0000017A">
      <w:pPr>
        <w:tabs>
          <w:tab w:val="left" w:leader="none" w:pos="284"/>
        </w:tabs>
        <w:spacing w:after="38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Краску и растворитель вносим вручную во вкладку «Материалы»:</w:t>
      </w:r>
    </w:p>
    <w:p w:rsidR="00000000" w:rsidDel="00000000" w:rsidP="00000000" w:rsidRDefault="00000000" w:rsidRPr="00000000" w14:paraId="0000017B">
      <w:pPr>
        <w:tabs>
          <w:tab w:val="left" w:leader="none" w:pos="284"/>
        </w:tabs>
        <w:spacing w:after="280" w:line="249.60000000000002" w:lineRule="auto"/>
        <w:ind w:left="18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6"/>
              <w:szCs w:val="26"/>
            </w:rPr>
          </w:rPrChange>
        </w:rPr>
        <w:drawing>
          <wp:inline distB="114300" distT="114300" distL="114300" distR="114300">
            <wp:extent cx="4152900" cy="268605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leader="none" w:pos="284"/>
        </w:tabs>
        <w:spacing w:after="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Times New Roman" w:cs="Times New Roman" w:eastAsia="Times New Roman" w:hAnsi="Times New Roman"/>
              <w:b w:val="1"/>
              <w:sz w:val="24"/>
              <w:szCs w:val="24"/>
            </w:rPr>
          </w:rPrChange>
        </w:rPr>
        <w:t xml:space="preserve">После внесения всех дополнительных пунктов проводим и закрываем документ «Производство».</w:t>
      </w:r>
    </w:p>
    <w:p w:rsidR="00000000" w:rsidDel="00000000" w:rsidP="00000000" w:rsidRDefault="00000000" w:rsidRPr="00000000" w14:paraId="0000017D">
      <w:pPr>
        <w:tabs>
          <w:tab w:val="left" w:leader="none" w:pos="284"/>
        </w:tabs>
        <w:spacing w:after="0" w:line="266.4" w:lineRule="auto"/>
        <w:ind w:left="16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  <w:color w:val="ff0000"/>
              <w:sz w:val="40"/>
              <w:szCs w:val="40"/>
            </w:rPr>
          </w:rPrChange>
        </w:rPr>
        <w:t xml:space="preserve">Инструкция по формированию  заказов на приобретение с фонда МАРЖА</w:t>
      </w:r>
    </w:p>
    <w:p w:rsidR="00000000" w:rsidDel="00000000" w:rsidP="00000000" w:rsidRDefault="00000000" w:rsidRPr="00000000" w14:paraId="0000017E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Открываем вкладку  Финансовое планирование и выбираем “Заказы на приобретение”</w:t>
      </w:r>
    </w:p>
    <w:p w:rsidR="00000000" w:rsidDel="00000000" w:rsidP="00000000" w:rsidRDefault="00000000" w:rsidRPr="00000000" w14:paraId="00000181">
      <w:pPr>
        <w:tabs>
          <w:tab w:val="left" w:leader="none" w:pos="284"/>
        </w:tabs>
        <w:spacing w:after="240" w:before="240" w:line="276" w:lineRule="auto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17907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82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в в графе заказчик  выбираем  свою фамилию  делаем фильтр.</w:t>
      </w:r>
    </w:p>
    <w:p w:rsidR="00000000" w:rsidDel="00000000" w:rsidP="00000000" w:rsidRDefault="00000000" w:rsidRPr="00000000" w14:paraId="00000183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0955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Кликаем на кнопку найти и отфильтровываются заказы  сделанные  ранее  вами.</w:t>
      </w:r>
    </w:p>
    <w:p w:rsidR="00000000" w:rsidDel="00000000" w:rsidP="00000000" w:rsidRDefault="00000000" w:rsidRPr="00000000" w14:paraId="00000185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6924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leader="none" w:pos="284"/>
        </w:tabs>
        <w:spacing w:after="2540" w:line="276" w:lineRule="auto"/>
        <w:ind w:left="220" w:right="3620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0115" cy="2971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leader="none" w:pos="284"/>
        </w:tabs>
        <w:spacing w:after="2540" w:line="276" w:lineRule="auto"/>
        <w:ind w:left="2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Каждую неделю в пн до 11.00 необходимо создать заказы на приобретение по услугам перевозки сотрудников  с производства  и на производство  количество перевозок и сумму  предоставляет НО 11 (Шатыло Наталья Сергеевна). Также нужно создать заказ по услугам уборщицы на производстве.</w:t>
      </w:r>
    </w:p>
    <w:p w:rsidR="00000000" w:rsidDel="00000000" w:rsidP="00000000" w:rsidRDefault="00000000" w:rsidRPr="00000000" w14:paraId="00000188">
      <w:pPr>
        <w:tabs>
          <w:tab w:val="left" w:leader="none" w:pos="284"/>
        </w:tabs>
        <w:spacing w:after="2540" w:line="276" w:lineRule="auto"/>
        <w:ind w:left="2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создания нового заказа на приобретение  копируем  ранее созданый заказ</w:t>
      </w:r>
    </w:p>
    <w:p w:rsidR="00000000" w:rsidDel="00000000" w:rsidP="00000000" w:rsidRDefault="00000000" w:rsidRPr="00000000" w14:paraId="00000189">
      <w:pPr>
        <w:tabs>
          <w:tab w:val="left" w:leader="none" w:pos="284"/>
        </w:tabs>
        <w:spacing w:after="2540" w:line="276" w:lineRule="auto"/>
        <w:ind w:left="2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1320800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left" w:leader="none" w:pos="284"/>
        </w:tabs>
        <w:spacing w:after="2540" w:line="276" w:lineRule="auto"/>
        <w:ind w:left="2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и заполняем такие данные:</w:t>
      </w:r>
    </w:p>
    <w:p w:rsidR="00000000" w:rsidDel="00000000" w:rsidP="00000000" w:rsidRDefault="00000000" w:rsidRPr="00000000" w14:paraId="0000018B">
      <w:pPr>
        <w:numPr>
          <w:ilvl w:val="0"/>
          <w:numId w:val="3"/>
        </w:numPr>
        <w:tabs>
          <w:tab w:val="left" w:leader="none" w:pos="284"/>
        </w:tabs>
        <w:spacing w:after="0" w:afterAutospacing="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Дата заказа ;</w:t>
      </w:r>
    </w:p>
    <w:p w:rsidR="00000000" w:rsidDel="00000000" w:rsidP="00000000" w:rsidRDefault="00000000" w:rsidRPr="00000000" w14:paraId="0000018C">
      <w:pPr>
        <w:numPr>
          <w:ilvl w:val="0"/>
          <w:numId w:val="3"/>
        </w:numPr>
        <w:tabs>
          <w:tab w:val="left" w:leader="none" w:pos="284"/>
        </w:tabs>
        <w:spacing w:after="0" w:afterAutospacing="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Предмет  заказа;</w:t>
      </w:r>
    </w:p>
    <w:p w:rsidR="00000000" w:rsidDel="00000000" w:rsidP="00000000" w:rsidRDefault="00000000" w:rsidRPr="00000000" w14:paraId="0000018D">
      <w:pPr>
        <w:numPr>
          <w:ilvl w:val="0"/>
          <w:numId w:val="3"/>
        </w:numPr>
        <w:tabs>
          <w:tab w:val="left" w:leader="none" w:pos="284"/>
        </w:tabs>
        <w:spacing w:after="254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Заполняем ЗРС  .</w:t>
      </w:r>
    </w:p>
    <w:p w:rsidR="00000000" w:rsidDel="00000000" w:rsidP="00000000" w:rsidRDefault="00000000" w:rsidRPr="00000000" w14:paraId="0000018E">
      <w:pPr>
        <w:tabs>
          <w:tab w:val="left" w:leader="none" w:pos="284"/>
        </w:tabs>
        <w:spacing w:after="2540" w:line="276" w:lineRule="auto"/>
        <w:ind w:left="-283.46456692913375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451100"/>
            <wp:effectExtent b="0" l="0" r="0" t="0"/>
            <wp:docPr id="10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leader="none" w:pos="284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Переходим в закладку “Товары и услуги”  и заполняем следующие данные:</w:t>
      </w:r>
    </w:p>
    <w:p w:rsidR="00000000" w:rsidDel="00000000" w:rsidP="00000000" w:rsidRDefault="00000000" w:rsidRPr="00000000" w14:paraId="00000190">
      <w:pPr>
        <w:numPr>
          <w:ilvl w:val="0"/>
          <w:numId w:val="2"/>
        </w:numPr>
        <w:tabs>
          <w:tab w:val="left" w:leader="none" w:pos="284"/>
        </w:tabs>
        <w:spacing w:after="0" w:afterAutospacing="0" w:line="276" w:lineRule="auto"/>
        <w:ind w:left="144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Организация ( Войченко 2);</w:t>
      </w:r>
    </w:p>
    <w:p w:rsidR="00000000" w:rsidDel="00000000" w:rsidP="00000000" w:rsidRDefault="00000000" w:rsidRPr="00000000" w14:paraId="00000191">
      <w:pPr>
        <w:numPr>
          <w:ilvl w:val="0"/>
          <w:numId w:val="2"/>
        </w:numPr>
        <w:tabs>
          <w:tab w:val="left" w:leader="none" w:pos="284"/>
        </w:tabs>
        <w:spacing w:after="2540" w:line="276" w:lineRule="auto"/>
        <w:ind w:left="144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Дата оплаты .</w:t>
      </w:r>
    </w:p>
    <w:p w:rsidR="00000000" w:rsidDel="00000000" w:rsidP="00000000" w:rsidRDefault="00000000" w:rsidRPr="00000000" w14:paraId="00000192">
      <w:pPr>
        <w:tabs>
          <w:tab w:val="left" w:leader="none" w:pos="284"/>
        </w:tabs>
        <w:spacing w:after="2540" w:line="276" w:lineRule="auto"/>
        <w:ind w:left="1440" w:right="1846.0629921259856" w:hanging="1014.8031496062991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2860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leader="none" w:pos="284"/>
        </w:tabs>
        <w:spacing w:after="2540" w:line="276" w:lineRule="auto"/>
        <w:ind w:left="1440" w:right="1846.0629921259856" w:hanging="1014.8031496062991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переходим в закладку  “ Подписи и комментарии и заполняем  поле “ Руководитель”</w:t>
      </w:r>
    </w:p>
    <w:p w:rsidR="00000000" w:rsidDel="00000000" w:rsidP="00000000" w:rsidRDefault="00000000" w:rsidRPr="00000000" w14:paraId="00000194">
      <w:pPr>
        <w:tabs>
          <w:tab w:val="left" w:leader="none" w:pos="-287.1259842519685"/>
        </w:tabs>
        <w:spacing w:after="2540" w:line="276" w:lineRule="auto"/>
        <w:ind w:left="1440" w:right="1846.0629921259856" w:hanging="1014.8031496062991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1803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leader="none" w:pos="-287.1259842519685"/>
        </w:tabs>
        <w:spacing w:after="2540" w:line="276" w:lineRule="auto"/>
        <w:ind w:left="1440" w:right="1846.0629921259856" w:hanging="1014.8031496062991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сохранить и отправляем на подпись руководителю заказ на приобретение</w:t>
      </w:r>
    </w:p>
    <w:p w:rsidR="00000000" w:rsidDel="00000000" w:rsidP="00000000" w:rsidRDefault="00000000" w:rsidRPr="00000000" w14:paraId="00000196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1511300"/>
            <wp:effectExtent b="0" l="0" r="0" t="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Заполняем   поле “Исполнитель и Срок” и нажимаем “ Начать и закрыть   таким действием  мы отправляем заказ на утверждение руководителю.</w:t>
      </w:r>
    </w:p>
    <w:p w:rsidR="00000000" w:rsidDel="00000000" w:rsidP="00000000" w:rsidRDefault="00000000" w:rsidRPr="00000000" w14:paraId="00000198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591175" cy="145637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56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провести и закрыть  и заказ на приобретение создан.</w:t>
      </w:r>
    </w:p>
    <w:p w:rsidR="00000000" w:rsidDel="00000000" w:rsidP="00000000" w:rsidRDefault="00000000" w:rsidRPr="00000000" w14:paraId="0000019A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1209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-287.1259842519685"/>
        </w:tabs>
        <w:spacing w:after="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Инструкция по формированию документов на отгрузку готовой продукции  за границу.</w:t>
      </w:r>
    </w:p>
    <w:p w:rsidR="00000000" w:rsidDel="00000000" w:rsidP="00000000" w:rsidRDefault="00000000" w:rsidRPr="00000000" w14:paraId="0000019E">
      <w:pPr>
        <w:tabs>
          <w:tab w:val="left" w:leader="none" w:pos="-287.1259842519685"/>
        </w:tabs>
        <w:spacing w:after="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случае отгрузки за границу :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tabs>
          <w:tab w:val="left" w:leader="none" w:pos="-287.1259842519685"/>
        </w:tabs>
        <w:spacing w:after="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Менеджер ответственный за отгрузку  присылает информацию по отгрузке  с указанием срока ,номенклатуры и количества  готовой продукции ,также указывает какие документы нужно отдать водителю.</w:t>
      </w:r>
    </w:p>
    <w:p w:rsidR="00000000" w:rsidDel="00000000" w:rsidP="00000000" w:rsidRDefault="00000000" w:rsidRPr="00000000" w14:paraId="000001A0">
      <w:pPr>
        <w:tabs>
          <w:tab w:val="left" w:leader="none" w:pos="-287.1259842519685"/>
        </w:tabs>
        <w:spacing w:after="0" w:line="276" w:lineRule="auto"/>
        <w:ind w:left="720" w:right="1846.0629921259856" w:hanging="294.80314960629914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4076700"/>
            <wp:effectExtent b="0" l="0" r="0" t="0"/>
            <wp:docPr id="110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-287.1259842519685"/>
        </w:tabs>
        <w:spacing w:after="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leader="none" w:pos="-287.1259842519685"/>
        </w:tabs>
        <w:spacing w:after="0" w:line="276" w:lineRule="auto"/>
        <w:ind w:left="-283.46456692913375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-287.1259842519685"/>
        </w:tabs>
        <w:spacing w:after="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tabs>
          <w:tab w:val="left" w:leader="none" w:pos="-287.1259842519685"/>
        </w:tabs>
        <w:spacing w:after="0" w:afterAutospacing="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 логиста (НО 12) в программе 1С  прилетает задание  также  (НО 12 ) в телеграмме может прислать ряд документов которые необходимо распечатать и отдать водителю  с ЦМР . (Сертификаты,спецификации,упаковочный лист,инвойсы). </w:t>
      </w:r>
    </w:p>
    <w:p w:rsidR="00000000" w:rsidDel="00000000" w:rsidP="00000000" w:rsidRDefault="00000000" w:rsidRPr="00000000" w14:paraId="000001A5">
      <w:pPr>
        <w:numPr>
          <w:ilvl w:val="0"/>
          <w:numId w:val="1"/>
        </w:numPr>
        <w:tabs>
          <w:tab w:val="left" w:leader="none" w:pos="-287.1259842519685"/>
        </w:tabs>
        <w:spacing w:after="254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Кладовщик приносит пустую ЦМР </w:t>
      </w:r>
    </w:p>
    <w:p w:rsidR="00000000" w:rsidDel="00000000" w:rsidP="00000000" w:rsidRDefault="00000000" w:rsidRPr="00000000" w14:paraId="000001A6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96400"/>
            <wp:effectExtent b="0" l="0" r="0" t="0"/>
            <wp:docPr id="77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9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ее необходимо отсканировать и отправить НО 12 для заполнения , далее НО 12 в телеграмме возвращает заполненную ЦМР </w:t>
      </w:r>
    </w:p>
    <w:p w:rsidR="00000000" w:rsidDel="00000000" w:rsidP="00000000" w:rsidRDefault="00000000" w:rsidRPr="00000000" w14:paraId="000001A8">
      <w:pPr>
        <w:tabs>
          <w:tab w:val="left" w:leader="none" w:pos="-287.1259842519685"/>
        </w:tabs>
        <w:spacing w:after="2540" w:line="276" w:lineRule="auto"/>
        <w:ind w:left="720" w:right="1846.0629921259856" w:hanging="436.5354330708662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96400"/>
            <wp:effectExtent b="0" l="0" r="0" t="0"/>
            <wp:docPr id="2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9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-287.1259842519685"/>
        </w:tabs>
        <w:spacing w:after="2540" w:line="276" w:lineRule="auto"/>
        <w:ind w:left="720" w:right="1846.0629921259856" w:hanging="436.5354330708662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ЦМР необходимо вписать все данные и проставить печати  и подписи на всех листах и отправить НО 12 на проверку .</w:t>
      </w:r>
    </w:p>
    <w:p w:rsidR="00000000" w:rsidDel="00000000" w:rsidP="00000000" w:rsidRDefault="00000000" w:rsidRPr="00000000" w14:paraId="000001AA">
      <w:pPr>
        <w:tabs>
          <w:tab w:val="left" w:leader="none" w:pos="-287.1259842519685"/>
        </w:tabs>
        <w:spacing w:after="2540" w:line="276" w:lineRule="auto"/>
        <w:ind w:left="720" w:right="1846.0629921259856" w:hanging="436.5354330708662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96400"/>
            <wp:effectExtent b="0" l="0" r="0" t="0"/>
            <wp:docPr id="26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9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"/>
        </w:numPr>
        <w:tabs>
          <w:tab w:val="left" w:leader="none" w:pos="-287.1259842519685"/>
        </w:tabs>
        <w:spacing w:after="2540" w:line="276" w:lineRule="auto"/>
        <w:ind w:left="720" w:right="1846.0629921259856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Формируем комлект документов  (см.в Инструкцие №3) ,только в документе  Расходная накладная  в графе  основание выбираем  не ТТН ,а Дополнительные расходы.</w:t>
      </w:r>
    </w:p>
    <w:p w:rsidR="00000000" w:rsidDel="00000000" w:rsidP="00000000" w:rsidRDefault="00000000" w:rsidRPr="00000000" w14:paraId="000001AC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4417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Инструкция печати Нового Плана производства и новых заказов на производство из плана для мастеров раскроя, пошива и упаковки.</w:t>
      </w:r>
    </w:p>
    <w:p w:rsidR="00000000" w:rsidDel="00000000" w:rsidP="00000000" w:rsidRDefault="00000000" w:rsidRPr="00000000" w14:paraId="000001AF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Два раза в неделю ( в во вторник и четверг до 16.00) РО 2  в группу « Производство» присылает «НОВЫЙ ПЛАН ПРОИЗВОДСТВА» .</w:t>
      </w:r>
    </w:p>
    <w:p w:rsidR="00000000" w:rsidDel="00000000" w:rsidP="00000000" w:rsidRDefault="00000000" w:rsidRPr="00000000" w14:paraId="000001B2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Это значит что в план добавлены новые заказы которые необходимо  распечатать вместе с новым планом производства и передать мастерам раскроя, пошива и упаковки в этот же день до 17.00.</w:t>
      </w:r>
    </w:p>
    <w:p w:rsidR="00000000" w:rsidDel="00000000" w:rsidP="00000000" w:rsidRDefault="00000000" w:rsidRPr="00000000" w14:paraId="000001B3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Вот так выглядит  «НОВЫЙ ПЛАН ПРОИЗВОДСТВА»:</w:t>
      </w:r>
    </w:p>
    <w:p w:rsidR="00000000" w:rsidDel="00000000" w:rsidP="00000000" w:rsidRDefault="00000000" w:rsidRPr="00000000" w14:paraId="000001B4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895350" cy="923925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3600" cy="2476500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Новые заказы выделенные желтым цветом , нужно распечатать три экземпляра нового плана , для пошива и упаковки просто печатаем ставим дату обновления ,а для раскроя ставим дату обновления  выделяем желтым маркером новые заказы и печатаем с программы 1С  заказы на производство.</w:t>
      </w:r>
    </w:p>
    <w:p w:rsidR="00000000" w:rsidDel="00000000" w:rsidP="00000000" w:rsidRDefault="00000000" w:rsidRPr="00000000" w14:paraId="000001B7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того чтобы напечатать заказ на производство необходимо открыть  закладку производство.</w:t>
      </w:r>
    </w:p>
    <w:p w:rsidR="00000000" w:rsidDel="00000000" w:rsidP="00000000" w:rsidRDefault="00000000" w:rsidRPr="00000000" w14:paraId="000001B8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600575" cy="4219575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выбираем заказы на производство и вводим номер заказа на производство (заказ будет в статусе «в работе»):</w:t>
      </w:r>
    </w:p>
    <w:p w:rsidR="00000000" w:rsidDel="00000000" w:rsidP="00000000" w:rsidRDefault="00000000" w:rsidRPr="00000000" w14:paraId="000001BA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257675" cy="375285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3600" cy="135255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открываем заказ на производство</w:t>
      </w:r>
    </w:p>
    <w:p w:rsidR="00000000" w:rsidDel="00000000" w:rsidP="00000000" w:rsidRDefault="00000000" w:rsidRPr="00000000" w14:paraId="000001BD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3600" cy="2933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 в правом верхнем углу «Все действия» и выбираем распечатать  маршрутный лист (Это второе название заказа на производство)</w:t>
      </w:r>
    </w:p>
    <w:p w:rsidR="00000000" w:rsidDel="00000000" w:rsidP="00000000" w:rsidRDefault="00000000" w:rsidRPr="00000000" w14:paraId="000001BF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248150" cy="497205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ОК</w:t>
      </w:r>
    </w:p>
    <w:p w:rsidR="00000000" w:rsidDel="00000000" w:rsidP="00000000" w:rsidRDefault="00000000" w:rsidRPr="00000000" w14:paraId="000001C1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010025" cy="309562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C5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Вот так выглядит Маршрутный лист</w:t>
      </w:r>
    </w:p>
    <w:p w:rsidR="00000000" w:rsidDel="00000000" w:rsidP="00000000" w:rsidRDefault="00000000" w:rsidRPr="00000000" w14:paraId="000001C6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943600" cy="2571750"/>
            <wp:effectExtent b="0" l="0" r="0" t="0"/>
            <wp:docPr id="10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C8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Нужно обратить внимание на табличку в правом верхнем углу бывают случаи когда не вся информация печатается  в таком случае нужно дописать ручкой  информацию.</w:t>
      </w:r>
    </w:p>
    <w:p w:rsidR="00000000" w:rsidDel="00000000" w:rsidP="00000000" w:rsidRDefault="00000000" w:rsidRPr="00000000" w14:paraId="000001C9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581525" cy="257175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печатаем все выделенные заказы , обязательно проверяем чтобы ничего не пропустить и передаем  мастерам на производство.</w:t>
      </w:r>
    </w:p>
    <w:p w:rsidR="00000000" w:rsidDel="00000000" w:rsidP="00000000" w:rsidRDefault="00000000" w:rsidRPr="00000000" w14:paraId="000001CB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CC">
      <w:pPr>
        <w:tabs>
          <w:tab w:val="left" w:leader="none" w:pos="-287.1259842519685"/>
        </w:tabs>
        <w:spacing w:after="240" w:before="24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CD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leader="none" w:pos="-287.1259842519685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Инструкция по внесению  нового сотрудника в программу 1С (управленческий учет).</w:t>
      </w:r>
    </w:p>
    <w:p w:rsidR="00000000" w:rsidDel="00000000" w:rsidP="00000000" w:rsidRDefault="00000000" w:rsidRPr="00000000" w14:paraId="000001D1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внесения нового сотрудника  мы получаем от сотрудника  копию документа удостоверяющую  личность (паспорт гражданина украины и ИНН)  и номер мобильного телефона ,так номер телефона является  обязательным реквизитом  для внесения нового сотрудни</w:t>
      </w:r>
    </w:p>
    <w:p w:rsidR="00000000" w:rsidDel="00000000" w:rsidP="00000000" w:rsidRDefault="00000000" w:rsidRPr="00000000" w14:paraId="000001D2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83700"/>
            <wp:effectExtent b="0" l="0" r="0" t="0"/>
            <wp:docPr id="55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8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83700"/>
            <wp:effectExtent b="0" l="0" r="0" t="0"/>
            <wp:docPr id="59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8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9283700"/>
            <wp:effectExtent b="0" l="0" r="0" t="0"/>
            <wp:docPr id="91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928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программе 1С  открываем закладку  “ Зарплата” выбираем   раздел “Сотрудники”</w:t>
      </w:r>
    </w:p>
    <w:p w:rsidR="00000000" w:rsidDel="00000000" w:rsidP="00000000" w:rsidRDefault="00000000" w:rsidRPr="00000000" w14:paraId="000001D6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096000" cy="280035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группу “ Производство Каменское беги” </w:t>
      </w:r>
    </w:p>
    <w:p w:rsidR="00000000" w:rsidDel="00000000" w:rsidP="00000000" w:rsidRDefault="00000000" w:rsidRPr="00000000" w14:paraId="000001D8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1917700"/>
            <wp:effectExtent b="0" l="0" r="0" t="0"/>
            <wp:docPr id="8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После открытия сотрудников в группе “ Производство Каменское беги”  выбираем  кнопку  “СОЗДАТЬ”</w:t>
      </w:r>
    </w:p>
    <w:p w:rsidR="00000000" w:rsidDel="00000000" w:rsidP="00000000" w:rsidRDefault="00000000" w:rsidRPr="00000000" w14:paraId="000001DA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3400425" cy="1524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всплывает окно нажимаем  “Создать нового сотрудника”</w:t>
      </w:r>
    </w:p>
    <w:p w:rsidR="00000000" w:rsidDel="00000000" w:rsidP="00000000" w:rsidRDefault="00000000" w:rsidRPr="00000000" w14:paraId="000001DC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181600" cy="4505325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Заролняем поле  “Наименование”</w:t>
      </w:r>
    </w:p>
    <w:p w:rsidR="00000000" w:rsidDel="00000000" w:rsidP="00000000" w:rsidRDefault="00000000" w:rsidRPr="00000000" w14:paraId="000001DE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010150" cy="4486275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заполняем вкладку  “Данные о приеме на работу” обращаем особое внимание на поле и “ Статья выплат” </w:t>
      </w:r>
    </w:p>
    <w:p w:rsidR="00000000" w:rsidDel="00000000" w:rsidP="00000000" w:rsidRDefault="00000000" w:rsidRPr="00000000" w14:paraId="000001E0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286375" cy="47244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заполняем  поле  “ФИЗ ЛИЦО”</w:t>
      </w:r>
    </w:p>
    <w:p w:rsidR="00000000" w:rsidDel="00000000" w:rsidP="00000000" w:rsidRDefault="00000000" w:rsidRPr="00000000" w14:paraId="000001E2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143500" cy="4467225"/>
            <wp:effectExtent b="0" l="0" r="0" t="0"/>
            <wp:docPr id="9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Нажимаем на  три точки  и открываются все внесенные физ лица  нам необходимо  создать новое для этого налимаем “СОЗДАТЬ”</w:t>
      </w:r>
    </w:p>
    <w:p w:rsidR="00000000" w:rsidDel="00000000" w:rsidP="00000000" w:rsidRDefault="00000000" w:rsidRPr="00000000" w14:paraId="000001E4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7211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Открывает окно с данными  которые небходимо заполнить заполняем и нажимаем сохранить (синяя дискетка)</w:t>
      </w:r>
    </w:p>
    <w:p w:rsidR="00000000" w:rsidDel="00000000" w:rsidP="00000000" w:rsidRDefault="00000000" w:rsidRPr="00000000" w14:paraId="000001E6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53200" cy="5819775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81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переходим  к  полю “ Документы “ и заполняем необходимые поля  и нажимаем “Записать и закрыть”</w:t>
      </w:r>
    </w:p>
    <w:p w:rsidR="00000000" w:rsidDel="00000000" w:rsidP="00000000" w:rsidRDefault="00000000" w:rsidRPr="00000000" w14:paraId="000001E8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391275" cy="1676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2725" cy="1525304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525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438775" cy="4161472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61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619625" cy="3171825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 закрываем окно “Документы”</w:t>
      </w:r>
    </w:p>
    <w:p w:rsidR="00000000" w:rsidDel="00000000" w:rsidP="00000000" w:rsidRDefault="00000000" w:rsidRPr="00000000" w14:paraId="000001ED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429375" cy="165735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программе добавлено новое “ФИЗ ЛИЦО”   нажимаем  “ВЫБРАТЬ”</w:t>
      </w:r>
    </w:p>
    <w:p w:rsidR="00000000" w:rsidDel="00000000" w:rsidP="00000000" w:rsidRDefault="00000000" w:rsidRPr="00000000" w14:paraId="000001EF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5814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 видим что  физ лицо добавилось ,нажимаем записать и закрыть   и новый сотрудник  добавляется в группу “ Производство Каменское беги”. Новый сотрудник удачно  добавлен в программу 1С</w:t>
      </w:r>
    </w:p>
    <w:p w:rsidR="00000000" w:rsidDel="00000000" w:rsidP="00000000" w:rsidRDefault="00000000" w:rsidRPr="00000000" w14:paraId="000001F1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4838700" cy="337185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</w:t>
      </w:r>
    </w:p>
    <w:p w:rsidR="00000000" w:rsidDel="00000000" w:rsidP="00000000" w:rsidRDefault="00000000" w:rsidRPr="00000000" w14:paraId="000001F2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098800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ИНСТРУКЦИЯ  ПО РАБОТЕ С ЗАКАЗАМИ НА ПРИОБРЕТЕНИЕ С ФОНДА ОБОРОТНЫХ СРЕДСТВ</w:t>
      </w:r>
    </w:p>
    <w:p w:rsidR="00000000" w:rsidDel="00000000" w:rsidP="00000000" w:rsidRDefault="00000000" w:rsidRPr="00000000" w14:paraId="000001F4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Каждые две недели после создания файла по  начислению заработной платы  сотрудникам производства ( как правило это периоды с 01-15 и 16-31 число каждого месяца) не позже 3 рабочих дней  после 15 и последнего дня месяца необходимо создать  “Заказ на приобретение с фонда  оборотных средств.</w:t>
      </w:r>
    </w:p>
    <w:p w:rsidR="00000000" w:rsidDel="00000000" w:rsidP="00000000" w:rsidRDefault="00000000" w:rsidRPr="00000000" w14:paraId="000001F6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Для создания заказа открываем  вкладку  “Финансовое планирование”:</w:t>
      </w:r>
    </w:p>
    <w:p w:rsidR="00000000" w:rsidDel="00000000" w:rsidP="00000000" w:rsidRDefault="00000000" w:rsidRPr="00000000" w14:paraId="000001F8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1336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Далее переходим к вкладке заказы на приобретение и выбираем  в правом углу фонд  оборотных средств:</w:t>
      </w:r>
    </w:p>
    <w:p w:rsidR="00000000" w:rsidDel="00000000" w:rsidP="00000000" w:rsidRDefault="00000000" w:rsidRPr="00000000" w14:paraId="000001FA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5695950" cy="2113597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13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31369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В столбике “Заказчик” отсортировуем по  фамилии последнего заказчика  который   сформировал предыдущий заказ на приобретение  на ЗП сотрудникам производства , на данный момент это Дубина В.Н.</w:t>
      </w:r>
    </w:p>
    <w:p w:rsidR="00000000" w:rsidDel="00000000" w:rsidP="00000000" w:rsidRDefault="00000000" w:rsidRPr="00000000" w14:paraId="000001FE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844800"/>
            <wp:effectExtent b="0" l="0" r="0" t="0"/>
            <wp:docPr id="11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Далее копируем последний заказ  и заполняем новые данные (Период ,сумму ,комментарии) .</w:t>
      </w:r>
    </w:p>
    <w:p w:rsidR="00000000" w:rsidDel="00000000" w:rsidP="00000000" w:rsidRDefault="00000000" w:rsidRPr="00000000" w14:paraId="00000200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2225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переходим к комментариям ,в ЗРС  меняем данные по периоду и сумме .</w:t>
      </w:r>
    </w:p>
    <w:p w:rsidR="00000000" w:rsidDel="00000000" w:rsidP="00000000" w:rsidRDefault="00000000" w:rsidRPr="00000000" w14:paraId="00000202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drawing>
          <wp:inline distB="114300" distT="114300" distL="114300" distR="114300">
            <wp:extent cx="6565800" cy="2095500"/>
            <wp:effectExtent b="0" l="0" r="0" t="0"/>
            <wp:docPr id="11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58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Fonts w:ascii="Cambria" w:cs="Cambria" w:eastAsia="Cambria" w:hAnsi="Cambria"/>
          <w:rtl w:val="0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  <w:t xml:space="preserve"> После заполнения всех данных нажимаем провести и закрыть . Затем делаем скрин созданного заказа и отправляем в группу “ 3 отделение” в телеграмм.</w:t>
      </w:r>
    </w:p>
    <w:p w:rsidR="00000000" w:rsidDel="00000000" w:rsidP="00000000" w:rsidRDefault="00000000" w:rsidRPr="00000000" w14:paraId="00000204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leader="none" w:pos="-287.1259842519685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leader="none" w:pos="-287.1259842519685"/>
        </w:tabs>
        <w:spacing w:after="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40"/>
              <w:szCs w:val="40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leader="none" w:pos="-287.1259842519685"/>
        </w:tabs>
        <w:spacing w:after="2540" w:line="240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leader="none" w:pos="-287.1259842519685"/>
        </w:tabs>
        <w:spacing w:after="2540" w:line="276" w:lineRule="auto"/>
        <w:ind w:left="1440" w:right="1846.0629921259856" w:hanging="1723.4645669291335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leader="none" w:pos="284"/>
        </w:tabs>
        <w:spacing w:after="2540" w:line="276" w:lineRule="auto"/>
        <w:ind w:left="7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leader="none" w:pos="284"/>
        </w:tabs>
        <w:spacing w:after="2540" w:line="276" w:lineRule="auto"/>
        <w:ind w:left="22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leader="none" w:pos="284"/>
        </w:tabs>
        <w:spacing w:after="2540" w:line="276" w:lineRule="auto"/>
        <w:ind w:left="0" w:right="1846.0629921259856" w:firstLine="0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leader="none" w:pos="284"/>
        </w:tabs>
        <w:spacing w:after="2540" w:line="276" w:lineRule="auto"/>
        <w:ind w:left="220" w:right="3620" w:firstLine="0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left" w:leader="none" w:pos="284"/>
        </w:tabs>
        <w:spacing w:after="0" w:line="276" w:lineRule="auto"/>
        <w:jc w:val="both"/>
        <w:rPr>
          <w:rFonts w:ascii="Cambria" w:cs="Cambria" w:eastAsia="Cambria" w:hAnsi="Cambria"/>
          <w:rPrChange w:author="Мария Исаева" w:id="1" w:date="2023-05-25T07:47:43Z">
            <w:rPr>
              <w:rFonts w:ascii="Cambria" w:cs="Cambria" w:eastAsia="Cambria" w:hAnsi="Cambria"/>
              <w:b w:val="1"/>
              <w:sz w:val="28"/>
              <w:szCs w:val="28"/>
            </w:rPr>
          </w:rPrChange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992.1259842519685" w:right="573.543307086615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google.com/document/d/1-fQgFLnQPUs5jkuWAIp2h9GGpW9yIjRPJqqIxyqzRwg/edit" TargetMode="External"/><Relationship Id="rId42" Type="http://schemas.openxmlformats.org/officeDocument/2006/relationships/image" Target="media/image31.png"/><Relationship Id="rId41" Type="http://schemas.openxmlformats.org/officeDocument/2006/relationships/image" Target="media/image17.png"/><Relationship Id="rId44" Type="http://schemas.openxmlformats.org/officeDocument/2006/relationships/image" Target="media/image89.png"/><Relationship Id="rId43" Type="http://schemas.openxmlformats.org/officeDocument/2006/relationships/image" Target="media/image69.png"/><Relationship Id="rId46" Type="http://schemas.openxmlformats.org/officeDocument/2006/relationships/image" Target="media/image67.png"/><Relationship Id="rId45" Type="http://schemas.openxmlformats.org/officeDocument/2006/relationships/image" Target="media/image95.png"/><Relationship Id="rId107" Type="http://schemas.openxmlformats.org/officeDocument/2006/relationships/image" Target="media/image25.png"/><Relationship Id="rId106" Type="http://schemas.openxmlformats.org/officeDocument/2006/relationships/image" Target="media/image58.png"/><Relationship Id="rId105" Type="http://schemas.openxmlformats.org/officeDocument/2006/relationships/image" Target="media/image93.png"/><Relationship Id="rId104" Type="http://schemas.openxmlformats.org/officeDocument/2006/relationships/image" Target="media/image64.png"/><Relationship Id="rId109" Type="http://schemas.openxmlformats.org/officeDocument/2006/relationships/image" Target="media/image21.png"/><Relationship Id="rId108" Type="http://schemas.openxmlformats.org/officeDocument/2006/relationships/image" Target="media/image42.png"/><Relationship Id="rId48" Type="http://schemas.openxmlformats.org/officeDocument/2006/relationships/image" Target="media/image57.png"/><Relationship Id="rId47" Type="http://schemas.openxmlformats.org/officeDocument/2006/relationships/image" Target="media/image9.png"/><Relationship Id="rId49" Type="http://schemas.openxmlformats.org/officeDocument/2006/relationships/image" Target="media/image27.png"/><Relationship Id="rId103" Type="http://schemas.openxmlformats.org/officeDocument/2006/relationships/image" Target="media/image85.png"/><Relationship Id="rId102" Type="http://schemas.openxmlformats.org/officeDocument/2006/relationships/image" Target="media/image106.png"/><Relationship Id="rId101" Type="http://schemas.openxmlformats.org/officeDocument/2006/relationships/image" Target="media/image8.png"/><Relationship Id="rId100" Type="http://schemas.openxmlformats.org/officeDocument/2006/relationships/image" Target="media/image87.png"/><Relationship Id="rId31" Type="http://schemas.openxmlformats.org/officeDocument/2006/relationships/hyperlink" Target="https://docs.google.com/document/d/1JrdxkA7jIj94h4l48azkYVunHY8Gqmu2V1wjG5vx74U/edit" TargetMode="External"/><Relationship Id="rId30" Type="http://schemas.openxmlformats.org/officeDocument/2006/relationships/hyperlink" Target="https://docs.google.com/document/d/1Hi9U0eh8oV5H32VScEpIm5PJ7enCznRKvyid4F8v82E/edit" TargetMode="External"/><Relationship Id="rId33" Type="http://schemas.openxmlformats.org/officeDocument/2006/relationships/hyperlink" Target="https://docs.google.com/document/d/1MBiJ6lB8kkG6hJVc7NoAtSDi2KWgr39XvKQXJvkAgR8/edit" TargetMode="External"/><Relationship Id="rId32" Type="http://schemas.openxmlformats.org/officeDocument/2006/relationships/hyperlink" Target="https://docs.google.com/document/d/1Z5Ai4bRMRzh3xX3b0yKes0FA0LRBjI4xp8imKXtBucY/edit" TargetMode="External"/><Relationship Id="rId35" Type="http://schemas.openxmlformats.org/officeDocument/2006/relationships/hyperlink" Target="https://docs.google.com/document/d/1ENjwtnn8g5VB7dS6FFiTIAIIvEaQBS3lhlaEnGo2y-g/edit" TargetMode="External"/><Relationship Id="rId34" Type="http://schemas.openxmlformats.org/officeDocument/2006/relationships/hyperlink" Target="https://docs.google.com/document/d/10nof6S-3C-vQB9eLJdbXrRUUXMif77E_DvPwdtmtGTE/edit" TargetMode="External"/><Relationship Id="rId37" Type="http://schemas.openxmlformats.org/officeDocument/2006/relationships/hyperlink" Target="https://docs.google.com/document/d/1bTs1OwnQ-5a1ccB7KYzEun7gbIjOsxrS_xIOpjYztVA/edit" TargetMode="External"/><Relationship Id="rId36" Type="http://schemas.openxmlformats.org/officeDocument/2006/relationships/hyperlink" Target="https://docs.google.com/document/d/11-wdVnLLYOIeiWJK07mfQnI_l8LaIt3XRZTmJ0OSOmk/edit" TargetMode="External"/><Relationship Id="rId39" Type="http://schemas.openxmlformats.org/officeDocument/2006/relationships/hyperlink" Target="https://docs.google.com/document/d/1iQbN-e6QTVAva4bdwlCVxezAGpGRxeLzGaIoqyhB_RU/edit" TargetMode="External"/><Relationship Id="rId38" Type="http://schemas.openxmlformats.org/officeDocument/2006/relationships/hyperlink" Target="https://docs.google.com/document/d/1MIbAZgSN3JvbaPV7_IM3cnyPimo1UgqVdJzJRgRKfNY/edit" TargetMode="External"/><Relationship Id="rId20" Type="http://schemas.openxmlformats.org/officeDocument/2006/relationships/hyperlink" Target="https://docs.google.com/document/d/1RPyo1X1U0POfLCYqrNuH5qKhZHaZgXRRVYeMSE7hP5U/edit" TargetMode="External"/><Relationship Id="rId22" Type="http://schemas.openxmlformats.org/officeDocument/2006/relationships/hyperlink" Target="https://docs.google.com/document/d/1-ITGyZfO3zBJMy_aaNj479GcTv2xAKT6AuoGdy3vm7E/edit#" TargetMode="External"/><Relationship Id="rId21" Type="http://schemas.openxmlformats.org/officeDocument/2006/relationships/hyperlink" Target="https://docs.google.com/document/d/1fpvgPyWZhmyrFSVQcJOyg_sG3auNfWyfYhfOkgh__l0/edit" TargetMode="External"/><Relationship Id="rId24" Type="http://schemas.openxmlformats.org/officeDocument/2006/relationships/hyperlink" Target="https://docs.google.com/document/d/1FiGinPwi4AuoxKCdo6SE16V-HtOcd1-ljsQyq3v-SBA/edit" TargetMode="External"/><Relationship Id="rId23" Type="http://schemas.openxmlformats.org/officeDocument/2006/relationships/hyperlink" Target="https://docs.google.com/document/d/1Tx_dcJyrAqmstiqmTXUdjVk44qFNxndu6kYt_W_Y2A4/edit#heading=h.5ai4d22z7g1r" TargetMode="External"/><Relationship Id="rId129" Type="http://schemas.openxmlformats.org/officeDocument/2006/relationships/image" Target="media/image82.png"/><Relationship Id="rId128" Type="http://schemas.openxmlformats.org/officeDocument/2006/relationships/image" Target="media/image77.png"/><Relationship Id="rId127" Type="http://schemas.openxmlformats.org/officeDocument/2006/relationships/image" Target="media/image79.png"/><Relationship Id="rId126" Type="http://schemas.openxmlformats.org/officeDocument/2006/relationships/image" Target="media/image34.png"/><Relationship Id="rId26" Type="http://schemas.openxmlformats.org/officeDocument/2006/relationships/hyperlink" Target="https://docs.google.com/document/d/1CydVS_TqGjNUdz_Jfvol-1R7NXoNOYmhIvJG_wGFrXw/edit" TargetMode="External"/><Relationship Id="rId121" Type="http://schemas.openxmlformats.org/officeDocument/2006/relationships/image" Target="media/image10.png"/><Relationship Id="rId25" Type="http://schemas.openxmlformats.org/officeDocument/2006/relationships/hyperlink" Target="https://docs.google.com/document/d/1UcIeFOBpFZjtU_NrUy0q8dPjzVHYDUWpgiDBSUO2sQo/edit" TargetMode="External"/><Relationship Id="rId120" Type="http://schemas.openxmlformats.org/officeDocument/2006/relationships/image" Target="media/image15.png"/><Relationship Id="rId28" Type="http://schemas.openxmlformats.org/officeDocument/2006/relationships/hyperlink" Target="https://docs.google.com/document/d/1lKua1UaH3vn8QMO8DfwwI83eAd74b3s9RGdKzm_ok2s/edit" TargetMode="External"/><Relationship Id="rId27" Type="http://schemas.openxmlformats.org/officeDocument/2006/relationships/hyperlink" Target="https://docs.google.com/document/d/13OLm50ONsjL-OfCqqv7oYaFEqrmj9c0lPZ2LaLBwqT4/edit" TargetMode="External"/><Relationship Id="rId125" Type="http://schemas.openxmlformats.org/officeDocument/2006/relationships/image" Target="media/image41.jpg"/><Relationship Id="rId29" Type="http://schemas.openxmlformats.org/officeDocument/2006/relationships/hyperlink" Target="https://docs.google.com/document/d/18Jkw74QVjDg6Gd7HY_Ej5L0puszp5jR9s-vHUssUGCc/edit" TargetMode="External"/><Relationship Id="rId124" Type="http://schemas.openxmlformats.org/officeDocument/2006/relationships/image" Target="media/image5.jpg"/><Relationship Id="rId123" Type="http://schemas.openxmlformats.org/officeDocument/2006/relationships/image" Target="media/image81.jpg"/><Relationship Id="rId122" Type="http://schemas.openxmlformats.org/officeDocument/2006/relationships/image" Target="media/image112.jpg"/><Relationship Id="rId95" Type="http://schemas.openxmlformats.org/officeDocument/2006/relationships/image" Target="media/image43.png"/><Relationship Id="rId94" Type="http://schemas.openxmlformats.org/officeDocument/2006/relationships/image" Target="media/image53.png"/><Relationship Id="rId97" Type="http://schemas.openxmlformats.org/officeDocument/2006/relationships/image" Target="media/image96.png"/><Relationship Id="rId96" Type="http://schemas.openxmlformats.org/officeDocument/2006/relationships/image" Target="media/image39.png"/><Relationship Id="rId11" Type="http://schemas.openxmlformats.org/officeDocument/2006/relationships/hyperlink" Target="https://docs.google.com/document/d/16hJdm_OL5VzWawnlDp0iHYSzUHxlP9xgCLPTbeGaZRQ/edit" TargetMode="External"/><Relationship Id="rId99" Type="http://schemas.openxmlformats.org/officeDocument/2006/relationships/image" Target="media/image48.png"/><Relationship Id="rId10" Type="http://schemas.openxmlformats.org/officeDocument/2006/relationships/hyperlink" Target="https://docs.google.com/document/d/1opN8UuYyb75Py1fYAxDKvdxnpNsJ9WEzovq6B3aMLxw/edit" TargetMode="External"/><Relationship Id="rId98" Type="http://schemas.openxmlformats.org/officeDocument/2006/relationships/image" Target="media/image12.png"/><Relationship Id="rId13" Type="http://schemas.openxmlformats.org/officeDocument/2006/relationships/hyperlink" Target="https://docs.google.com/spreadsheets/d/1bku_GZBU-hH3uqgkXD2KedSQg7e-mLMCsrCKH0sNqVc/edit#gid=0" TargetMode="External"/><Relationship Id="rId12" Type="http://schemas.openxmlformats.org/officeDocument/2006/relationships/hyperlink" Target="https://docs.google.com/spreadsheets/d/1QICoIG2AyPVfkUBGCZX9_Io3GHs_JhpkX0dYKzOt1wo/edit#gid=0" TargetMode="External"/><Relationship Id="rId91" Type="http://schemas.openxmlformats.org/officeDocument/2006/relationships/image" Target="media/image66.png"/><Relationship Id="rId90" Type="http://schemas.openxmlformats.org/officeDocument/2006/relationships/image" Target="media/image98.png"/><Relationship Id="rId93" Type="http://schemas.openxmlformats.org/officeDocument/2006/relationships/image" Target="media/image26.png"/><Relationship Id="rId92" Type="http://schemas.openxmlformats.org/officeDocument/2006/relationships/image" Target="media/image70.png"/><Relationship Id="rId118" Type="http://schemas.openxmlformats.org/officeDocument/2006/relationships/image" Target="media/image7.png"/><Relationship Id="rId117" Type="http://schemas.openxmlformats.org/officeDocument/2006/relationships/image" Target="media/image46.png"/><Relationship Id="rId116" Type="http://schemas.openxmlformats.org/officeDocument/2006/relationships/image" Target="media/image114.png"/><Relationship Id="rId115" Type="http://schemas.openxmlformats.org/officeDocument/2006/relationships/image" Target="media/image33.png"/><Relationship Id="rId119" Type="http://schemas.openxmlformats.org/officeDocument/2006/relationships/image" Target="media/image56.png"/><Relationship Id="rId15" Type="http://schemas.openxmlformats.org/officeDocument/2006/relationships/hyperlink" Target="https://docs.google.com/spreadsheets/d/1MzS_awpVymhzHBP5seBW5wqF3BpWrcu2syRrb1C0KIc/edit#gid=0" TargetMode="External"/><Relationship Id="rId110" Type="http://schemas.openxmlformats.org/officeDocument/2006/relationships/image" Target="media/image11.png"/><Relationship Id="rId14" Type="http://schemas.openxmlformats.org/officeDocument/2006/relationships/hyperlink" Target="https://docs.google.com/spreadsheets/d/1jSUEuN6LtKIfejaiMSBcc9rQlKVtLWUy7MDeRU1zNGM/edit#gid=0" TargetMode="External"/><Relationship Id="rId17" Type="http://schemas.openxmlformats.org/officeDocument/2006/relationships/hyperlink" Target="https://docs.google.com/document/d/1K2SwIExM0XITbnabm85ncF1x6tBrHQUl8xZ3dltTHk4/edit" TargetMode="External"/><Relationship Id="rId16" Type="http://schemas.openxmlformats.org/officeDocument/2006/relationships/hyperlink" Target="https://docs.google.com/document/d/1qgQPxlcZb3tJg_6KlSQhp_xe6GU0UGEPDSKwr-2LC90/edit" TargetMode="External"/><Relationship Id="rId19" Type="http://schemas.openxmlformats.org/officeDocument/2006/relationships/hyperlink" Target="https://docs.google.com/document/d/1VemqAx7YIemITG405j6FrIvdeBqf4By79ywBOiJlLuY/edit" TargetMode="External"/><Relationship Id="rId114" Type="http://schemas.openxmlformats.org/officeDocument/2006/relationships/image" Target="media/image6.png"/><Relationship Id="rId18" Type="http://schemas.openxmlformats.org/officeDocument/2006/relationships/hyperlink" Target="https://docs.google.com/document/d/1-x5ooLLpStleHOG7UWEJg5QK8faGSxl7_kPebaSEL8w/edit" TargetMode="External"/><Relationship Id="rId113" Type="http://schemas.openxmlformats.org/officeDocument/2006/relationships/image" Target="media/image32.png"/><Relationship Id="rId112" Type="http://schemas.openxmlformats.org/officeDocument/2006/relationships/image" Target="media/image54.png"/><Relationship Id="rId111" Type="http://schemas.openxmlformats.org/officeDocument/2006/relationships/image" Target="media/image37.png"/><Relationship Id="rId84" Type="http://schemas.openxmlformats.org/officeDocument/2006/relationships/image" Target="media/image105.png"/><Relationship Id="rId83" Type="http://schemas.openxmlformats.org/officeDocument/2006/relationships/image" Target="media/image94.png"/><Relationship Id="rId86" Type="http://schemas.openxmlformats.org/officeDocument/2006/relationships/image" Target="media/image47.png"/><Relationship Id="rId85" Type="http://schemas.openxmlformats.org/officeDocument/2006/relationships/image" Target="media/image16.png"/><Relationship Id="rId88" Type="http://schemas.openxmlformats.org/officeDocument/2006/relationships/image" Target="media/image74.png"/><Relationship Id="rId150" Type="http://schemas.openxmlformats.org/officeDocument/2006/relationships/image" Target="media/image49.png"/><Relationship Id="rId87" Type="http://schemas.openxmlformats.org/officeDocument/2006/relationships/image" Target="media/image18.png"/><Relationship Id="rId89" Type="http://schemas.openxmlformats.org/officeDocument/2006/relationships/image" Target="media/image107.png"/><Relationship Id="rId80" Type="http://schemas.openxmlformats.org/officeDocument/2006/relationships/image" Target="media/image88.png"/><Relationship Id="rId82" Type="http://schemas.openxmlformats.org/officeDocument/2006/relationships/image" Target="media/image110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.png"/><Relationship Id="rId4" Type="http://schemas.openxmlformats.org/officeDocument/2006/relationships/numbering" Target="numbering.xml"/><Relationship Id="rId148" Type="http://schemas.openxmlformats.org/officeDocument/2006/relationships/image" Target="media/image30.png"/><Relationship Id="rId9" Type="http://schemas.openxmlformats.org/officeDocument/2006/relationships/hyperlink" Target="https://docs.google.com/document/d/1qElE8TJXO7Ko-yitsV6k9o-k2gp0C-hMTeX674ixk8E/edit" TargetMode="External"/><Relationship Id="rId143" Type="http://schemas.openxmlformats.org/officeDocument/2006/relationships/image" Target="media/image44.png"/><Relationship Id="rId142" Type="http://schemas.openxmlformats.org/officeDocument/2006/relationships/image" Target="media/image2.png"/><Relationship Id="rId141" Type="http://schemas.openxmlformats.org/officeDocument/2006/relationships/image" Target="media/image90.png"/><Relationship Id="rId140" Type="http://schemas.openxmlformats.org/officeDocument/2006/relationships/image" Target="media/image73.png"/><Relationship Id="rId5" Type="http://schemas.openxmlformats.org/officeDocument/2006/relationships/styles" Target="styles.xml"/><Relationship Id="rId147" Type="http://schemas.openxmlformats.org/officeDocument/2006/relationships/image" Target="media/image55.png"/><Relationship Id="rId6" Type="http://schemas.openxmlformats.org/officeDocument/2006/relationships/image" Target="media/image97.jpg"/><Relationship Id="rId146" Type="http://schemas.openxmlformats.org/officeDocument/2006/relationships/image" Target="media/image113.png"/><Relationship Id="rId7" Type="http://schemas.openxmlformats.org/officeDocument/2006/relationships/hyperlink" Target="https://docs.google.com/document/d/1dcCy1yc5ZRZZXPiw9b_yrRsAcfzcps654HyJobH0XkE/edit" TargetMode="External"/><Relationship Id="rId145" Type="http://schemas.openxmlformats.org/officeDocument/2006/relationships/image" Target="media/image22.png"/><Relationship Id="rId8" Type="http://schemas.openxmlformats.org/officeDocument/2006/relationships/hyperlink" Target="https://docs.google.com/document/d/1OQ1JvYP2kgr-q5htgYDpmjlF5maWHCdOnDwH9safoUk/edit" TargetMode="External"/><Relationship Id="rId144" Type="http://schemas.openxmlformats.org/officeDocument/2006/relationships/image" Target="media/image83.png"/><Relationship Id="rId73" Type="http://schemas.openxmlformats.org/officeDocument/2006/relationships/image" Target="media/image40.png"/><Relationship Id="rId72" Type="http://schemas.openxmlformats.org/officeDocument/2006/relationships/image" Target="media/image63.png"/><Relationship Id="rId75" Type="http://schemas.openxmlformats.org/officeDocument/2006/relationships/image" Target="media/image28.png"/><Relationship Id="rId74" Type="http://schemas.openxmlformats.org/officeDocument/2006/relationships/image" Target="media/image65.png"/><Relationship Id="rId77" Type="http://schemas.openxmlformats.org/officeDocument/2006/relationships/image" Target="media/image121.png"/><Relationship Id="rId76" Type="http://schemas.openxmlformats.org/officeDocument/2006/relationships/image" Target="media/image52.png"/><Relationship Id="rId79" Type="http://schemas.openxmlformats.org/officeDocument/2006/relationships/image" Target="media/image19.png"/><Relationship Id="rId78" Type="http://schemas.openxmlformats.org/officeDocument/2006/relationships/image" Target="media/image20.png"/><Relationship Id="rId71" Type="http://schemas.openxmlformats.org/officeDocument/2006/relationships/image" Target="media/image117.png"/><Relationship Id="rId70" Type="http://schemas.openxmlformats.org/officeDocument/2006/relationships/image" Target="media/image76.png"/><Relationship Id="rId139" Type="http://schemas.openxmlformats.org/officeDocument/2006/relationships/image" Target="media/image116.jpg"/><Relationship Id="rId138" Type="http://schemas.openxmlformats.org/officeDocument/2006/relationships/image" Target="media/image84.jpg"/><Relationship Id="rId137" Type="http://schemas.openxmlformats.org/officeDocument/2006/relationships/image" Target="media/image75.jpg"/><Relationship Id="rId132" Type="http://schemas.openxmlformats.org/officeDocument/2006/relationships/image" Target="media/image13.png"/><Relationship Id="rId131" Type="http://schemas.openxmlformats.org/officeDocument/2006/relationships/image" Target="media/image91.png"/><Relationship Id="rId130" Type="http://schemas.openxmlformats.org/officeDocument/2006/relationships/image" Target="media/image50.png"/><Relationship Id="rId136" Type="http://schemas.openxmlformats.org/officeDocument/2006/relationships/image" Target="media/image60.png"/><Relationship Id="rId135" Type="http://schemas.openxmlformats.org/officeDocument/2006/relationships/image" Target="media/image109.png"/><Relationship Id="rId134" Type="http://schemas.openxmlformats.org/officeDocument/2006/relationships/image" Target="media/image3.png"/><Relationship Id="rId133" Type="http://schemas.openxmlformats.org/officeDocument/2006/relationships/image" Target="media/image45.png"/><Relationship Id="rId62" Type="http://schemas.openxmlformats.org/officeDocument/2006/relationships/image" Target="media/image14.png"/><Relationship Id="rId61" Type="http://schemas.openxmlformats.org/officeDocument/2006/relationships/image" Target="media/image100.png"/><Relationship Id="rId64" Type="http://schemas.openxmlformats.org/officeDocument/2006/relationships/image" Target="media/image102.png"/><Relationship Id="rId63" Type="http://schemas.openxmlformats.org/officeDocument/2006/relationships/image" Target="media/image29.png"/><Relationship Id="rId66" Type="http://schemas.openxmlformats.org/officeDocument/2006/relationships/image" Target="media/image51.png"/><Relationship Id="rId65" Type="http://schemas.openxmlformats.org/officeDocument/2006/relationships/image" Target="media/image24.png"/><Relationship Id="rId68" Type="http://schemas.openxmlformats.org/officeDocument/2006/relationships/image" Target="media/image122.png"/><Relationship Id="rId67" Type="http://schemas.openxmlformats.org/officeDocument/2006/relationships/image" Target="media/image35.png"/><Relationship Id="rId60" Type="http://schemas.openxmlformats.org/officeDocument/2006/relationships/image" Target="media/image68.png"/><Relationship Id="rId69" Type="http://schemas.openxmlformats.org/officeDocument/2006/relationships/image" Target="media/image101.png"/><Relationship Id="rId162" Type="http://schemas.openxmlformats.org/officeDocument/2006/relationships/image" Target="media/image120.png"/><Relationship Id="rId51" Type="http://schemas.openxmlformats.org/officeDocument/2006/relationships/image" Target="media/image1.png"/><Relationship Id="rId50" Type="http://schemas.openxmlformats.org/officeDocument/2006/relationships/image" Target="media/image118.png"/><Relationship Id="rId53" Type="http://schemas.openxmlformats.org/officeDocument/2006/relationships/image" Target="media/image123.png"/><Relationship Id="rId52" Type="http://schemas.openxmlformats.org/officeDocument/2006/relationships/image" Target="media/image72.png"/><Relationship Id="rId55" Type="http://schemas.openxmlformats.org/officeDocument/2006/relationships/image" Target="media/image103.png"/><Relationship Id="rId161" Type="http://schemas.openxmlformats.org/officeDocument/2006/relationships/image" Target="media/image99.png"/><Relationship Id="rId54" Type="http://schemas.openxmlformats.org/officeDocument/2006/relationships/image" Target="media/image59.png"/><Relationship Id="rId160" Type="http://schemas.openxmlformats.org/officeDocument/2006/relationships/image" Target="media/image108.png"/><Relationship Id="rId57" Type="http://schemas.openxmlformats.org/officeDocument/2006/relationships/image" Target="media/image92.png"/><Relationship Id="rId56" Type="http://schemas.openxmlformats.org/officeDocument/2006/relationships/image" Target="media/image115.png"/><Relationship Id="rId159" Type="http://schemas.openxmlformats.org/officeDocument/2006/relationships/image" Target="media/image104.png"/><Relationship Id="rId59" Type="http://schemas.openxmlformats.org/officeDocument/2006/relationships/image" Target="media/image111.png"/><Relationship Id="rId154" Type="http://schemas.openxmlformats.org/officeDocument/2006/relationships/image" Target="media/image71.png"/><Relationship Id="rId58" Type="http://schemas.openxmlformats.org/officeDocument/2006/relationships/image" Target="media/image61.png"/><Relationship Id="rId153" Type="http://schemas.openxmlformats.org/officeDocument/2006/relationships/image" Target="media/image36.png"/><Relationship Id="rId152" Type="http://schemas.openxmlformats.org/officeDocument/2006/relationships/image" Target="media/image78.png"/><Relationship Id="rId151" Type="http://schemas.openxmlformats.org/officeDocument/2006/relationships/image" Target="media/image23.png"/><Relationship Id="rId158" Type="http://schemas.openxmlformats.org/officeDocument/2006/relationships/image" Target="media/image80.png"/><Relationship Id="rId157" Type="http://schemas.openxmlformats.org/officeDocument/2006/relationships/image" Target="media/image38.png"/><Relationship Id="rId156" Type="http://schemas.openxmlformats.org/officeDocument/2006/relationships/image" Target="media/image119.png"/><Relationship Id="rId155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